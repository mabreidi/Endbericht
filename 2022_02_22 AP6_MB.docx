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2259F" w14:textId="77777777" w:rsidR="00940F67" w:rsidRPr="00E81B1B" w:rsidRDefault="00940F67" w:rsidP="00940F67">
      <w:pPr>
        <w:pStyle w:val="berschrift2"/>
        <w:numPr>
          <w:ilvl w:val="1"/>
          <w:numId w:val="29"/>
        </w:numPr>
      </w:pPr>
      <w:r>
        <w:t>Koppelung der Deckenelem</w:t>
      </w:r>
      <w:bookmarkStart w:id="0" w:name="_GoBack"/>
      <w:bookmarkEnd w:id="0"/>
      <w:r>
        <w:t>ente zur Deckenscheibe</w:t>
      </w:r>
    </w:p>
    <w:p w14:paraId="4A744CC7" w14:textId="77675B0D" w:rsidR="00104E41" w:rsidRDefault="00B055D3" w:rsidP="00104E41">
      <w:pPr>
        <w:keepLines/>
        <w:spacing w:after="240"/>
      </w:pPr>
      <w:r w:rsidRPr="00E81B1B">
        <w:rPr>
          <w:color w:val="FFFFFF" w:themeColor="background1"/>
        </w:rPr>
        <w:t xml:space="preserve"> </w:t>
      </w:r>
      <w:bookmarkStart w:id="1" w:name="_Hlk94131742"/>
      <w:r w:rsidR="00EA7717">
        <w:t>Neben de</w:t>
      </w:r>
      <w:r w:rsidR="00F40EA8">
        <w:t xml:space="preserve">n vertikalen Lasten tragen Decken horizontale Belastungen aus Wind, Erdbeben oder Imperfektionen ab. Die Decken leiten die über die Außenhaut eingetragenen Lasten an die Kerne oder aussteifenden Wände weiter, von wo aus sie in das Fundament übertragen werden. Im Fall einer monolithischen Decke in Ortbetonbauweise ist eine solche Scheibenwirkung ohne weitere Maßnahmen gegeben. Fertigteildecken, wie die in diesem Projekt betrachteten HBV-Decken, müssen jedoch zunächst kraftschlüssig zu einer Scheibe verbunden werden. </w:t>
      </w:r>
      <w:r w:rsidR="007B714A" w:rsidRPr="00E81B1B">
        <w:t xml:space="preserve">Die Verbindungen zwischen den </w:t>
      </w:r>
      <w:r w:rsidR="007B714A">
        <w:t>HBV-Deckenelementen</w:t>
      </w:r>
      <w:r w:rsidR="007B714A" w:rsidRPr="00E81B1B">
        <w:t xml:space="preserve"> müssen die horizontale Kraftübertragung sicherstellen. </w:t>
      </w:r>
      <w:r w:rsidR="00F40EA8">
        <w:t xml:space="preserve">Dabei treten Kräfte parallel und quer zur Fuge auf. Die parallel zur Fuge verlaufenden </w:t>
      </w:r>
      <w:r w:rsidR="007B714A" w:rsidRPr="00E81B1B">
        <w:t>Kräfte sind über die Reibung in der Fuge zu übertragen, während Kräfte quer zur Fugenebene i</w:t>
      </w:r>
      <w:r w:rsidR="00940F67">
        <w:t xml:space="preserve">n einem </w:t>
      </w:r>
      <w:r w:rsidR="007B714A" w:rsidRPr="00E81B1B">
        <w:t>Ringbalken aufgenommen werden.</w:t>
      </w:r>
      <w:ins w:id="2" w:author="Marie" w:date="2022-02-20T14:13:00Z">
        <w:r w:rsidR="00BA67A3">
          <w:t xml:space="preserve"> Die Aufnahme </w:t>
        </w:r>
        <w:r w:rsidR="00104E41">
          <w:t xml:space="preserve">der </w:t>
        </w:r>
      </w:ins>
      <w:ins w:id="3" w:author="Marie" w:date="2022-02-20T14:14:00Z">
        <w:r w:rsidR="00104E41">
          <w:t xml:space="preserve">Kräfte parallel zur Fuge erfolgt über einen Verguss (siehe Kapitel </w:t>
        </w:r>
        <w:proofErr w:type="spellStart"/>
        <w:r w:rsidR="00104E41">
          <w:t>xy</w:t>
        </w:r>
        <w:proofErr w:type="spellEnd"/>
        <w:r w:rsidR="00104E41">
          <w:t xml:space="preserve">). Für die Aufnahme der Kräfte quer zur Fuge kommen verschiedene Lösungen in </w:t>
        </w:r>
      </w:ins>
      <w:ins w:id="4" w:author="Marie" w:date="2022-02-20T14:15:00Z">
        <w:r w:rsidR="00104E41">
          <w:t>F</w:t>
        </w:r>
      </w:ins>
      <w:ins w:id="5" w:author="Marie" w:date="2022-02-20T14:14:00Z">
        <w:r w:rsidR="00104E41">
          <w:t>rage.</w:t>
        </w:r>
      </w:ins>
      <w:r w:rsidR="00104E41">
        <w:t xml:space="preserve"> </w:t>
      </w:r>
      <w:commentRangeStart w:id="6"/>
      <w:r w:rsidR="00104E41">
        <w:t xml:space="preserve">Diese werden in den darauffolgenden </w:t>
      </w:r>
      <w:commentRangeEnd w:id="6"/>
      <w:r w:rsidR="00104E41">
        <w:rPr>
          <w:rStyle w:val="Kommentarzeichen"/>
        </w:rPr>
        <w:commentReference w:id="6"/>
      </w:r>
      <w:r w:rsidR="00104E41">
        <w:t xml:space="preserve">Kapiteln </w:t>
      </w:r>
      <w:r w:rsidR="00C0007D">
        <w:t>vorgestellt und deren Vor- und Nachteile gegenübergestellt.</w:t>
      </w:r>
      <w:r w:rsidR="002135D9">
        <w:t xml:space="preserve"> </w:t>
      </w:r>
    </w:p>
    <w:p w14:paraId="278ACAE0" w14:textId="2B0CFB5B" w:rsidR="002135D9" w:rsidRDefault="00104E41" w:rsidP="00104E41">
      <w:pPr>
        <w:keepLines/>
        <w:spacing w:after="240"/>
      </w:pPr>
      <w:r>
        <w:t xml:space="preserve">Um die statische Eignung der Verbindungsmittel für die in diesem Forschungsprojekt betrachteten Bauwerke zu beurteilen, werden die Verbindungen für ein Beispielgebäude </w:t>
      </w:r>
      <w:r w:rsidR="002135D9">
        <w:t xml:space="preserve">bemessen. </w:t>
      </w:r>
      <w:r>
        <w:t>Dabei</w:t>
      </w:r>
      <w:r w:rsidR="00F40EA8">
        <w:t xml:space="preserve"> </w:t>
      </w:r>
      <w:r w:rsidR="00B00F1C">
        <w:t>wird von einer Deckenscheibe mit 16,2 m Tiefe un</w:t>
      </w:r>
      <w:r w:rsidR="0045794E">
        <w:t xml:space="preserve">d </w:t>
      </w:r>
      <w:r w:rsidR="00C0007D">
        <w:t>29,7</w:t>
      </w:r>
      <w:r w:rsidR="0045794E">
        <w:t xml:space="preserve"> m Breite</w:t>
      </w:r>
      <w:r w:rsidR="00F40EA8">
        <w:t xml:space="preserve"> ausgegangen</w:t>
      </w:r>
      <w:r w:rsidR="00D56D87">
        <w:t xml:space="preserve">. An den Schmalseiten befinden sich in den Gebäudekernen Treppenhäuser. </w:t>
      </w:r>
      <w:r w:rsidR="00F40EA8">
        <w:t>Die</w:t>
      </w:r>
      <w:r w:rsidR="00D56D87">
        <w:t xml:space="preserve"> Distanz zwischen den Treppenhäusern </w:t>
      </w:r>
      <w:r w:rsidR="00F40EA8">
        <w:t>entspricht</w:t>
      </w:r>
      <w:r w:rsidR="0045794E">
        <w:t xml:space="preserve"> </w:t>
      </w:r>
      <w:r w:rsidR="00D56D87">
        <w:t xml:space="preserve">etwa der maximal zulässigen Fluchtweglänge aus dem Brandschutzkonzept der betrachteten Gebäudeklasse </w:t>
      </w:r>
      <w:r w:rsidR="00956D4C">
        <w:t xml:space="preserve">und </w:t>
      </w:r>
      <w:r w:rsidR="00C0007D">
        <w:t xml:space="preserve">stellt </w:t>
      </w:r>
      <w:r w:rsidR="00956D4C">
        <w:t>die Stützweite der Deckenscheibe</w:t>
      </w:r>
      <w:r w:rsidR="00C0007D">
        <w:t xml:space="preserve"> dar</w:t>
      </w:r>
      <w:r w:rsidR="00956D4C">
        <w:t xml:space="preserve">. </w:t>
      </w:r>
      <w:r w:rsidR="00C0007D">
        <w:t>Insgesamt besteht die Decke somit aus 2x11 HBV-Deckenelementen mit einer Länge von 8,1 m und einer Breite von 2,7m. Abbildun</w:t>
      </w:r>
      <w:r w:rsidR="008777A2">
        <w:t>g</w:t>
      </w:r>
      <w:r w:rsidR="00C0007D">
        <w:t xml:space="preserve"> 69 zeigt den Grundriss eines FE-Modells der Deckenscheibe in </w:t>
      </w:r>
      <w:proofErr w:type="spellStart"/>
      <w:r w:rsidR="00C0007D">
        <w:t>SofiSTik</w:t>
      </w:r>
      <w:proofErr w:type="spellEnd"/>
      <w:r w:rsidR="00C0007D">
        <w:t>.</w:t>
      </w:r>
      <w:r w:rsidR="002135D9" w:rsidRPr="002135D9">
        <w:rPr>
          <w:noProof/>
        </w:rPr>
        <w:t xml:space="preserve"> </w:t>
      </w:r>
    </w:p>
    <w:p w14:paraId="538F7B9A" w14:textId="77777777" w:rsidR="00095297" w:rsidRDefault="00095297" w:rsidP="008E4F5E">
      <w:pPr>
        <w:keepNext/>
      </w:pPr>
      <w:r>
        <w:rPr>
          <w:noProof/>
        </w:rPr>
        <w:lastRenderedPageBreak/>
        <w:drawing>
          <wp:inline distT="0" distB="0" distL="0" distR="0" wp14:anchorId="7A71248D" wp14:editId="20335063">
            <wp:extent cx="4996263" cy="2817628"/>
            <wp:effectExtent l="0" t="0" r="0"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4"/>
                    <a:stretch>
                      <a:fillRect/>
                    </a:stretch>
                  </pic:blipFill>
                  <pic:spPr>
                    <a:xfrm>
                      <a:off x="0" y="0"/>
                      <a:ext cx="5006303" cy="2823290"/>
                    </a:xfrm>
                    <a:prstGeom prst="rect">
                      <a:avLst/>
                    </a:prstGeom>
                  </pic:spPr>
                </pic:pic>
              </a:graphicData>
            </a:graphic>
          </wp:inline>
        </w:drawing>
      </w:r>
    </w:p>
    <w:p w14:paraId="5038D2B9" w14:textId="12F1B7C7" w:rsidR="00095297" w:rsidRDefault="00095297" w:rsidP="00104E41">
      <w:pPr>
        <w:pStyle w:val="Beschriftung"/>
        <w:jc w:val="both"/>
        <w:rPr>
          <w:noProof/>
        </w:rPr>
      </w:pPr>
      <w:r>
        <w:t xml:space="preserve">Abbildung </w:t>
      </w:r>
      <w:r w:rsidR="00566EA1">
        <w:rPr>
          <w:noProof/>
        </w:rPr>
        <w:fldChar w:fldCharType="begin"/>
      </w:r>
      <w:r w:rsidR="00566EA1">
        <w:rPr>
          <w:noProof/>
        </w:rPr>
        <w:instrText xml:space="preserve"> SEQ Abbildung \* ARABIC </w:instrText>
      </w:r>
      <w:r w:rsidR="00566EA1">
        <w:rPr>
          <w:noProof/>
        </w:rPr>
        <w:fldChar w:fldCharType="separate"/>
      </w:r>
      <w:r>
        <w:rPr>
          <w:noProof/>
        </w:rPr>
        <w:t>1</w:t>
      </w:r>
      <w:r w:rsidR="00566EA1">
        <w:rPr>
          <w:noProof/>
        </w:rPr>
        <w:fldChar w:fldCharType="end"/>
      </w:r>
      <w:r>
        <w:t xml:space="preserve">  </w:t>
      </w:r>
      <w:r w:rsidR="00104E41">
        <w:t>V</w:t>
      </w:r>
      <w:r w:rsidR="00102AE5">
        <w:t xml:space="preserve">ereinfachtes Gebäudemodell zur Ermittlung der </w:t>
      </w:r>
      <w:r w:rsidR="00673C1A">
        <w:t>Aussteifungskräfte</w:t>
      </w:r>
    </w:p>
    <w:p w14:paraId="0B497B8D" w14:textId="0524E9A5" w:rsidR="00D20082" w:rsidRDefault="002135D9" w:rsidP="007B714A">
      <w:r>
        <w:rPr>
          <w:noProof/>
        </w:rPr>
        <w:drawing>
          <wp:inline distT="0" distB="0" distL="0" distR="0" wp14:anchorId="79E74F82" wp14:editId="39E23001">
            <wp:extent cx="4798035" cy="3193576"/>
            <wp:effectExtent l="0" t="0" r="3175" b="6985"/>
            <wp:docPr id="24" name="Picture 10795796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7" name="Picture 1079579677" descr="Table&#10;&#10;Description automatically generated with low confidence"/>
                    <pic:cNvPicPr/>
                  </pic:nvPicPr>
                  <pic:blipFill>
                    <a:blip r:embed="rId15"/>
                    <a:stretch>
                      <a:fillRect/>
                    </a:stretch>
                  </pic:blipFill>
                  <pic:spPr>
                    <a:xfrm>
                      <a:off x="0" y="0"/>
                      <a:ext cx="4809824" cy="3201423"/>
                    </a:xfrm>
                    <a:prstGeom prst="rect">
                      <a:avLst/>
                    </a:prstGeom>
                  </pic:spPr>
                </pic:pic>
              </a:graphicData>
            </a:graphic>
          </wp:inline>
        </w:drawing>
      </w:r>
    </w:p>
    <w:p w14:paraId="74240B39" w14:textId="5E241599" w:rsidR="002135D9" w:rsidRDefault="002135D9" w:rsidP="00104E41">
      <w:pPr>
        <w:pStyle w:val="Beschriftung"/>
        <w:jc w:val="both"/>
      </w:pPr>
      <w:r>
        <w:t xml:space="preserve">Abbildung </w:t>
      </w:r>
      <w:fldSimple w:instr=" SEQ Abbildung \* ARABIC ">
        <w:r w:rsidR="00095297">
          <w:rPr>
            <w:noProof/>
          </w:rPr>
          <w:t>2</w:t>
        </w:r>
      </w:fldSimple>
      <w:r>
        <w:t xml:space="preserve">  Referenzdecke zur Ermittlung der Koppelkräfte</w:t>
      </w:r>
    </w:p>
    <w:p w14:paraId="7BF314C5" w14:textId="4E824298" w:rsidR="002135D9" w:rsidRDefault="00C0007D" w:rsidP="00C0007D">
      <w:r>
        <w:t xml:space="preserve">Als Belastung wird überschlägig angenommen, dass ein Winddruck von 0,8 kN/m² und ein Windsog von 0,5 kN/m² wirkt. Die Geschosshöhe wird auf 3,5m festgelegt. Daraus ergeben sich Linienlasten am Deckenrand in der Höhe von 2,50 kN/m (Druck) </w:t>
      </w:r>
      <w:r w:rsidR="00AF4D9B">
        <w:t>bzw.</w:t>
      </w:r>
      <w:r w:rsidR="006E6BC2">
        <w:t xml:space="preserve"> </w:t>
      </w:r>
      <w:r w:rsidR="00AF4D9B">
        <w:t>1,75 kN/m (Sog)</w:t>
      </w:r>
      <w:r w:rsidR="006E6BC2">
        <w:t>.</w:t>
      </w:r>
    </w:p>
    <w:p w14:paraId="034C1AD4" w14:textId="0CE2CF1D" w:rsidR="002135D9" w:rsidRDefault="00C0007D" w:rsidP="00D56D87">
      <w:r>
        <w:t>Aus diesen Lasten ergibt sich eine Koppelkraft zwischen den Deckenelementen von 43 kN</w:t>
      </w:r>
      <w:r w:rsidR="002135D9">
        <w:t xml:space="preserve"> (siehe Abbildung </w:t>
      </w:r>
      <w:proofErr w:type="spellStart"/>
      <w:r w:rsidR="002135D9">
        <w:t>xy</w:t>
      </w:r>
      <w:proofErr w:type="spellEnd"/>
      <w:r w:rsidR="002135D9">
        <w:t>)</w:t>
      </w:r>
      <w:r>
        <w:t>.</w:t>
      </w:r>
      <w:r w:rsidR="002135D9">
        <w:t xml:space="preserve"> </w:t>
      </w:r>
      <w:r>
        <w:rPr>
          <w:noProof/>
        </w:rPr>
        <w:t>Im Ringbalken fiele für diese Last eine Bewehrungsmenge von 1 cm² an.</w:t>
      </w:r>
      <w:r w:rsidR="002135D9">
        <w:rPr>
          <w:noProof/>
        </w:rPr>
        <w:t xml:space="preserve"> In den folgenden Details </w:t>
      </w:r>
      <w:r w:rsidR="00D862B1">
        <w:rPr>
          <w:noProof/>
        </w:rPr>
        <w:t>finden</w:t>
      </w:r>
      <w:r w:rsidR="002135D9">
        <w:rPr>
          <w:noProof/>
        </w:rPr>
        <w:t xml:space="preserve"> sich</w:t>
      </w:r>
      <w:r w:rsidR="00D862B1">
        <w:rPr>
          <w:noProof/>
        </w:rPr>
        <w:t xml:space="preserve"> teilweise höhe</w:t>
      </w:r>
      <w:r w:rsidR="002135D9">
        <w:rPr>
          <w:noProof/>
        </w:rPr>
        <w:t xml:space="preserve">re Bewehrungsmengen, </w:t>
      </w:r>
      <w:r w:rsidR="007B3510">
        <w:rPr>
          <w:noProof/>
        </w:rPr>
        <w:t xml:space="preserve">so dass </w:t>
      </w:r>
      <w:r w:rsidR="002135D9">
        <w:t>auch höhere Lasten auf</w:t>
      </w:r>
      <w:r w:rsidR="007B3510">
        <w:t>genommen werden</w:t>
      </w:r>
      <w:r w:rsidR="002135D9">
        <w:t xml:space="preserve"> können</w:t>
      </w:r>
      <w:r w:rsidR="002135D9" w:rsidRPr="0067796F">
        <w:t xml:space="preserve"> Die Bewehrung</w:t>
      </w:r>
      <w:r w:rsidR="00D56D87">
        <w:t xml:space="preserve">smenge und die </w:t>
      </w:r>
      <w:r w:rsidR="00345044">
        <w:t xml:space="preserve">Ausnutzung </w:t>
      </w:r>
      <w:r w:rsidR="00D56D87">
        <w:t xml:space="preserve">sind </w:t>
      </w:r>
      <w:r w:rsidR="002135D9" w:rsidRPr="0067796F">
        <w:t>jeweils angegeben.</w:t>
      </w:r>
    </w:p>
    <w:p w14:paraId="6D1A96FC" w14:textId="3C40430A" w:rsidR="009970F8" w:rsidRDefault="009970F8" w:rsidP="0067796F">
      <w:pPr>
        <w:keepNext/>
      </w:pPr>
    </w:p>
    <w:p w14:paraId="7A66BBB7" w14:textId="6A7B0F88" w:rsidR="00613181" w:rsidRDefault="00613181" w:rsidP="0067796F">
      <w:pPr>
        <w:keepNext/>
      </w:pPr>
      <w:r>
        <w:rPr>
          <w:noProof/>
        </w:rPr>
        <w:drawing>
          <wp:inline distT="0" distB="0" distL="0" distR="0" wp14:anchorId="015DE385" wp14:editId="3B2CB317">
            <wp:extent cx="4557761" cy="2743200"/>
            <wp:effectExtent l="0" t="0" r="0" b="0"/>
            <wp:docPr id="1079579678" name="Picture 1079579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78" name="Picture 1079579678" descr="Diagram&#10;&#10;Description automatically generated"/>
                    <pic:cNvPicPr/>
                  </pic:nvPicPr>
                  <pic:blipFill>
                    <a:blip r:embed="rId16"/>
                    <a:stretch>
                      <a:fillRect/>
                    </a:stretch>
                  </pic:blipFill>
                  <pic:spPr>
                    <a:xfrm>
                      <a:off x="0" y="0"/>
                      <a:ext cx="4586500" cy="2760497"/>
                    </a:xfrm>
                    <a:prstGeom prst="rect">
                      <a:avLst/>
                    </a:prstGeom>
                  </pic:spPr>
                </pic:pic>
              </a:graphicData>
            </a:graphic>
          </wp:inline>
        </w:drawing>
      </w:r>
    </w:p>
    <w:p w14:paraId="51A0C2A0" w14:textId="63AE40FC" w:rsidR="00ED7BB8" w:rsidRDefault="00613181" w:rsidP="00613181">
      <w:pPr>
        <w:pStyle w:val="Beschriftung"/>
        <w:jc w:val="both"/>
      </w:pPr>
      <w:bookmarkStart w:id="7" w:name="_Toc93048400"/>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70</w:t>
      </w:r>
      <w:r w:rsidR="00953083">
        <w:rPr>
          <w:noProof/>
        </w:rPr>
        <w:fldChar w:fldCharType="end"/>
      </w:r>
      <w:r>
        <w:t xml:space="preserve"> </w:t>
      </w:r>
      <w:r w:rsidR="00C908A2">
        <w:t>FE Modell mit Membrankräfte und Koppelkräften an den Fugen</w:t>
      </w:r>
      <w:bookmarkEnd w:id="7"/>
    </w:p>
    <w:p w14:paraId="7A76FAA8" w14:textId="163EBB24" w:rsidR="00F53FCA" w:rsidRPr="00FB37B8" w:rsidRDefault="00F53FCA"/>
    <w:p w14:paraId="01463320" w14:textId="05432DF0" w:rsidR="007B714A" w:rsidRPr="00E81B1B" w:rsidRDefault="007B714A" w:rsidP="00104E41">
      <w:pPr>
        <w:pStyle w:val="berschrift2"/>
        <w:numPr>
          <w:ilvl w:val="2"/>
          <w:numId w:val="29"/>
        </w:numPr>
      </w:pPr>
      <w:bookmarkStart w:id="8" w:name="_Ref92873512"/>
      <w:bookmarkStart w:id="9" w:name="_Ref92873522"/>
      <w:bookmarkStart w:id="10" w:name="_Toc93048302"/>
      <w:r>
        <w:t>Ortbeton Ringbalken</w:t>
      </w:r>
      <w:bookmarkEnd w:id="8"/>
      <w:bookmarkEnd w:id="9"/>
      <w:bookmarkEnd w:id="10"/>
    </w:p>
    <w:p w14:paraId="7D23F8D6" w14:textId="7FA25590" w:rsidR="007B714A" w:rsidRPr="00E81B1B" w:rsidRDefault="00DB525C" w:rsidP="007B714A">
      <w:r>
        <w:rPr>
          <w:noProof/>
        </w:rPr>
        <w:drawing>
          <wp:inline distT="0" distB="0" distL="0" distR="0" wp14:anchorId="09F3D3AF" wp14:editId="6709122E">
            <wp:extent cx="5759450" cy="37560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5759450" cy="3756025"/>
                    </a:xfrm>
                    <a:prstGeom prst="rect">
                      <a:avLst/>
                    </a:prstGeom>
                  </pic:spPr>
                </pic:pic>
              </a:graphicData>
            </a:graphic>
          </wp:inline>
        </w:drawing>
      </w:r>
    </w:p>
    <w:p w14:paraId="680E1C02" w14:textId="743039B0" w:rsidR="007B714A" w:rsidRPr="00E81B1B" w:rsidRDefault="007B714A" w:rsidP="007B714A">
      <w:pPr>
        <w:pStyle w:val="Beschriftung"/>
      </w:pPr>
      <w:bookmarkStart w:id="11" w:name="_Toc93048401"/>
      <w:r w:rsidRPr="00E81B1B">
        <w:t xml:space="preserve">Abbildung </w:t>
      </w:r>
      <w:r>
        <w:fldChar w:fldCharType="begin"/>
      </w:r>
      <w:r>
        <w:instrText>SEQ Abbildung \* ARABIC</w:instrText>
      </w:r>
      <w:r>
        <w:fldChar w:fldCharType="separate"/>
      </w:r>
      <w:r w:rsidR="00916225">
        <w:rPr>
          <w:noProof/>
        </w:rPr>
        <w:t>71</w:t>
      </w:r>
      <w:r>
        <w:fldChar w:fldCharType="end"/>
      </w:r>
      <w:r w:rsidRPr="00E81B1B">
        <w:t xml:space="preserve"> </w:t>
      </w:r>
      <w:r w:rsidR="001C3D9E">
        <w:t xml:space="preserve">Grundriss </w:t>
      </w:r>
      <w:r w:rsidR="00B13117">
        <w:t>und Schnitt</w:t>
      </w:r>
      <w:r w:rsidR="001C3D9E">
        <w:t>e</w:t>
      </w:r>
      <w:r w:rsidR="00B13117">
        <w:t xml:space="preserve">: </w:t>
      </w:r>
      <w:r w:rsidRPr="00E81B1B">
        <w:t>Kopplung der Deckenelemente durch Ortbeton-Ringbalken</w:t>
      </w:r>
      <w:bookmarkEnd w:id="11"/>
    </w:p>
    <w:p w14:paraId="2901E825" w14:textId="2FE42C59" w:rsidR="00B00C44" w:rsidRDefault="00B00C44" w:rsidP="00B00C44">
      <w:r>
        <w:t>Für die Ausbildung eines Ortbeton</w:t>
      </w:r>
      <w:r w:rsidR="008E4F5E">
        <w:t xml:space="preserve"> R</w:t>
      </w:r>
      <w:r>
        <w:t>ingbalkens ragen an den</w:t>
      </w:r>
      <w:r w:rsidR="008E4F5E">
        <w:t xml:space="preserve"> Rändern der Deckenelemente</w:t>
      </w:r>
      <w:r>
        <w:t>, an denen sich der Ringbalken befinden wird, Steckbügel heraus. Nach der Montage der Deckenplatten wird der Ringbalken eingeschalt und die Längsbewehrung durch die Steckbügel eingefädelt. Anschließend wird der Ringbalken mit Ortbeton vergossen.</w:t>
      </w:r>
    </w:p>
    <w:p w14:paraId="7DEA665F" w14:textId="77777777" w:rsidR="00042B30" w:rsidRDefault="00B00C44" w:rsidP="00B00C44">
      <w:r>
        <w:lastRenderedPageBreak/>
        <w:t xml:space="preserve">Ringbalken </w:t>
      </w:r>
      <w:r w:rsidR="007B714A" w:rsidRPr="00E81B1B">
        <w:t>aus Ortbeton</w:t>
      </w:r>
      <w:r>
        <w:t xml:space="preserve"> </w:t>
      </w:r>
      <w:r w:rsidR="00042B30">
        <w:t xml:space="preserve">sind </w:t>
      </w:r>
      <w:r>
        <w:t>günstig in der Herstellung, erlaub</w:t>
      </w:r>
      <w:r w:rsidR="00042B30">
        <w:t>en</w:t>
      </w:r>
      <w:r>
        <w:t xml:space="preserve"> große Toleranzen und biete</w:t>
      </w:r>
      <w:r w:rsidR="00042B30">
        <w:t>n</w:t>
      </w:r>
      <w:r>
        <w:t xml:space="preserve"> ein hohes Maß an Flexibilität.</w:t>
      </w:r>
      <w:r w:rsidR="007B714A" w:rsidRPr="00E81B1B">
        <w:t xml:space="preserve"> </w:t>
      </w:r>
      <w:r>
        <w:t>So können mittels bestimmter Einbauteile, z.B. Q-</w:t>
      </w:r>
      <w:proofErr w:type="spellStart"/>
      <w:r>
        <w:t>Isokörbe</w:t>
      </w:r>
      <w:proofErr w:type="spellEnd"/>
      <w:r>
        <w:t>, auch auskragende Balkone ausgeführt werden. Die einzige Voraussetzung ist, dass diese Einbauteile keine zusätzlichen</w:t>
      </w:r>
      <w:r w:rsidRPr="00E81B1B">
        <w:t xml:space="preserve"> </w:t>
      </w:r>
      <w:r>
        <w:t xml:space="preserve">Kräfte </w:t>
      </w:r>
      <w:r w:rsidRPr="00E81B1B">
        <w:t>in die Decke</w:t>
      </w:r>
      <w:r>
        <w:t xml:space="preserve"> einleiten, da deren Verankerung im Fertigteil naturgemäß nicht möglich ist. </w:t>
      </w:r>
    </w:p>
    <w:p w14:paraId="00555E42" w14:textId="4714A428" w:rsidR="007B714A" w:rsidRDefault="00B00C44" w:rsidP="00B00C44">
      <w:r>
        <w:t>Da die Stöße der Längsbewehrung keinen großen Raum einnehmen, können Ortbeton Ringbalken hoch bewehrt werden und entsprechend große Normalkräfte aufnehmen</w:t>
      </w:r>
      <w:r w:rsidR="00042B30">
        <w:t xml:space="preserve">, Die Stöße müssen dabei zum Teil </w:t>
      </w:r>
      <w:r w:rsidR="0060004D">
        <w:t>versetzt ausgeführt werden</w:t>
      </w:r>
      <w:ins w:id="12" w:author="Marie" w:date="2022-02-20T14:47:00Z">
        <w:r w:rsidR="00042B30">
          <w:t>.</w:t>
        </w:r>
      </w:ins>
      <w:r w:rsidR="00220B6A">
        <w:t xml:space="preserve"> </w:t>
      </w:r>
      <w:commentRangeStart w:id="13"/>
      <w:r w:rsidR="001810C8">
        <w:t xml:space="preserve">In </w:t>
      </w:r>
      <w:r w:rsidR="00042B30">
        <w:t xml:space="preserve">dem abgebildeten </w:t>
      </w:r>
      <w:r w:rsidR="001810C8">
        <w:t xml:space="preserve">Detail sind je </w:t>
      </w:r>
      <w:r w:rsidR="007B714A" w:rsidRPr="00E81B1B">
        <w:t>3</w:t>
      </w:r>
      <w:r w:rsidR="00EE4DBA">
        <w:t xml:space="preserve"> </w:t>
      </w:r>
      <w:r w:rsidR="007B714A" w:rsidRPr="00E81B1B">
        <w:t>Ø</w:t>
      </w:r>
      <w:r w:rsidR="00EE4DBA">
        <w:t xml:space="preserve"> </w:t>
      </w:r>
      <w:r w:rsidR="007B714A" w:rsidRPr="00E81B1B">
        <w:t>1</w:t>
      </w:r>
      <w:r w:rsidR="0047611B">
        <w:t>0</w:t>
      </w:r>
      <w:r w:rsidR="007B714A" w:rsidRPr="00E81B1B">
        <w:t xml:space="preserve"> </w:t>
      </w:r>
      <w:r w:rsidR="001C4FB8">
        <w:t xml:space="preserve">(entspricht 4,7 cm²) </w:t>
      </w:r>
      <w:r w:rsidR="007B714A" w:rsidRPr="00E81B1B">
        <w:t xml:space="preserve">Bewehrung </w:t>
      </w:r>
      <w:commentRangeStart w:id="14"/>
      <w:r w:rsidR="001C4FB8">
        <w:t>jeweils</w:t>
      </w:r>
      <w:commentRangeEnd w:id="14"/>
      <w:r w:rsidR="001C4FB8">
        <w:rPr>
          <w:rStyle w:val="Kommentarzeichen"/>
        </w:rPr>
        <w:commentReference w:id="14"/>
      </w:r>
      <w:r w:rsidR="001C4FB8">
        <w:t xml:space="preserve"> </w:t>
      </w:r>
      <w:r w:rsidR="001810C8">
        <w:t xml:space="preserve">oben und unten </w:t>
      </w:r>
      <w:r w:rsidR="007B714A" w:rsidRPr="00E81B1B">
        <w:t>eingesetzt</w:t>
      </w:r>
      <w:r w:rsidR="0060004D">
        <w:t xml:space="preserve">. </w:t>
      </w:r>
      <w:r w:rsidR="00BF341A">
        <w:t>D</w:t>
      </w:r>
      <w:r w:rsidR="001C4FB8">
        <w:t>ies ist</w:t>
      </w:r>
      <w:r w:rsidR="00BF341A">
        <w:t xml:space="preserve"> </w:t>
      </w:r>
      <w:r w:rsidR="001C4FB8">
        <w:t xml:space="preserve">mehr </w:t>
      </w:r>
      <w:r w:rsidR="00BF341A">
        <w:t xml:space="preserve">als </w:t>
      </w:r>
      <w:r w:rsidR="001C4FB8">
        <w:t>d</w:t>
      </w:r>
      <w:r w:rsidR="0060004D">
        <w:t xml:space="preserve">ie erforderliche </w:t>
      </w:r>
      <w:r w:rsidR="001C4FB8">
        <w:t xml:space="preserve">Mindestbewehrung von </w:t>
      </w:r>
      <w:r w:rsidR="00CE7E16">
        <w:t>1</w:t>
      </w:r>
      <w:r w:rsidR="00BF341A">
        <w:t>,0</w:t>
      </w:r>
      <w:r w:rsidR="00CE7E16">
        <w:t xml:space="preserve"> cm² </w:t>
      </w:r>
      <w:r w:rsidR="00BF341A">
        <w:t>und</w:t>
      </w:r>
      <w:r w:rsidR="00F35056">
        <w:t xml:space="preserve"> entspricht einer Ausnutzung </w:t>
      </w:r>
      <w:r w:rsidR="007A64BB">
        <w:t xml:space="preserve">von </w:t>
      </w:r>
      <w:r w:rsidR="001C4FB8">
        <w:t xml:space="preserve">etwa </w:t>
      </w:r>
      <w:r w:rsidR="00EA5DBB">
        <w:t>20</w:t>
      </w:r>
      <w:r w:rsidR="001C4FB8">
        <w:t xml:space="preserve"> </w:t>
      </w:r>
      <w:r w:rsidR="007A64BB">
        <w:t>%</w:t>
      </w:r>
      <w:r w:rsidR="00A95D60">
        <w:t xml:space="preserve">. </w:t>
      </w:r>
      <w:commentRangeEnd w:id="13"/>
      <w:r w:rsidR="006B2C4D">
        <w:rPr>
          <w:rStyle w:val="Kommentarzeichen"/>
        </w:rPr>
        <w:commentReference w:id="13"/>
      </w:r>
      <w:r w:rsidR="00A95D60">
        <w:t xml:space="preserve">Bei dieser Variante müssen die </w:t>
      </w:r>
      <w:r w:rsidR="007B714A" w:rsidRPr="00E81B1B">
        <w:t>Bewehrungsst</w:t>
      </w:r>
      <w:r w:rsidR="00A95D60">
        <w:t>ö</w:t>
      </w:r>
      <w:r w:rsidR="007B714A" w:rsidRPr="00E81B1B">
        <w:t>ß</w:t>
      </w:r>
      <w:r w:rsidR="00EE4DBA">
        <w:t>e</w:t>
      </w:r>
      <w:r w:rsidR="007B714A" w:rsidRPr="00E81B1B">
        <w:t xml:space="preserve"> </w:t>
      </w:r>
      <w:commentRangeStart w:id="15"/>
      <w:r w:rsidR="001C4FB8">
        <w:t xml:space="preserve">aus geometrischen Gründen </w:t>
      </w:r>
      <w:commentRangeEnd w:id="15"/>
      <w:r w:rsidR="001C4FB8">
        <w:rPr>
          <w:rStyle w:val="Kommentarzeichen"/>
        </w:rPr>
        <w:commentReference w:id="15"/>
      </w:r>
      <w:r w:rsidR="007B714A" w:rsidRPr="00E81B1B">
        <w:t>versetzt ausgeführt werde</w:t>
      </w:r>
      <w:r w:rsidR="00EE4DBA">
        <w:t>n</w:t>
      </w:r>
      <w:r w:rsidR="001C4FB8">
        <w:t>.</w:t>
      </w:r>
      <w:r w:rsidR="00EE4DBA">
        <w:t xml:space="preserve"> </w:t>
      </w:r>
    </w:p>
    <w:p w14:paraId="49DF5139" w14:textId="77777777" w:rsidR="00042B30" w:rsidRDefault="00042B30" w:rsidP="007B714A">
      <w:r>
        <w:t>Ein</w:t>
      </w:r>
      <w:r w:rsidR="007B714A" w:rsidRPr="00E81B1B">
        <w:t xml:space="preserve"> Nachteil der Ortbeton</w:t>
      </w:r>
      <w:r>
        <w:t xml:space="preserve"> </w:t>
      </w:r>
      <w:r w:rsidR="007B714A" w:rsidRPr="00E81B1B">
        <w:t>Ringbalken besteht darin, dass die Rückbaumöglichkeiten begrenzt sind</w:t>
      </w:r>
      <w:r w:rsidR="006B2C4D">
        <w:t xml:space="preserve"> und</w:t>
      </w:r>
      <w:r w:rsidR="007B714A" w:rsidRPr="00E81B1B">
        <w:t xml:space="preserve"> ein </w:t>
      </w:r>
      <w:proofErr w:type="spellStart"/>
      <w:r w:rsidR="007B714A" w:rsidRPr="00E81B1B">
        <w:t>Downcycling</w:t>
      </w:r>
      <w:proofErr w:type="spellEnd"/>
      <w:r w:rsidR="007B714A" w:rsidRPr="00E81B1B">
        <w:t xml:space="preserve"> </w:t>
      </w:r>
      <w:r w:rsidR="006B2C4D">
        <w:t xml:space="preserve">somit </w:t>
      </w:r>
      <w:r w:rsidR="007B714A" w:rsidRPr="00E81B1B">
        <w:t>nicht zu vermeiden</w:t>
      </w:r>
      <w:r w:rsidR="006B2C4D">
        <w:t xml:space="preserve"> ist</w:t>
      </w:r>
      <w:r w:rsidR="007B714A" w:rsidRPr="00E81B1B">
        <w:t xml:space="preserve">. </w:t>
      </w:r>
      <w:r>
        <w:t xml:space="preserve">Weiterhin </w:t>
      </w:r>
      <w:r w:rsidR="0060004D">
        <w:t xml:space="preserve">ist </w:t>
      </w:r>
      <w:r>
        <w:t xml:space="preserve">die Herstellung </w:t>
      </w:r>
      <w:r w:rsidR="007B714A" w:rsidRPr="00E81B1B">
        <w:t>relativ langsam</w:t>
      </w:r>
      <w:commentRangeStart w:id="16"/>
      <w:commentRangeEnd w:id="16"/>
      <w:r w:rsidR="001C4FB8">
        <w:rPr>
          <w:rStyle w:val="Kommentarzeichen"/>
        </w:rPr>
        <w:commentReference w:id="16"/>
      </w:r>
      <w:r w:rsidR="0060004D">
        <w:t>, da die Bewehrung durch die Steckbügel an den Rändern der Fertigteile gefädelt werden muss und der Ortbeton aushärten muss. Ebenso erfordert das Einfädeln der Bewehrung einen gewissen Raum rings um das Gebäude.</w:t>
      </w:r>
    </w:p>
    <w:p w14:paraId="660DC22C" w14:textId="173BD2AC" w:rsidR="007B714A" w:rsidRPr="00E81B1B" w:rsidRDefault="00042B30" w:rsidP="007B714A">
      <w:r>
        <w:t>Aus konstruktiver Sicht sind z</w:t>
      </w:r>
      <w:r w:rsidRPr="00E81B1B">
        <w:t>usätzliche Schutzmaßnahmen vor Betonfeuchtigkeit für das Holz nicht erforderlich</w:t>
      </w:r>
      <w:r>
        <w:t>. Aus optischen Gründen wird empfohlen, ein Kompriband oder ähnliche Abdichtungen als Schutz vor Verschmutzungen des Randträgers einzusetzen</w:t>
      </w:r>
      <w:r w:rsidRPr="00E81B1B">
        <w:t>.</w:t>
      </w:r>
      <w:commentRangeStart w:id="17"/>
      <w:commentRangeEnd w:id="17"/>
      <w:r>
        <w:rPr>
          <w:rStyle w:val="Kommentarzeichen"/>
        </w:rPr>
        <w:commentReference w:id="17"/>
      </w:r>
    </w:p>
    <w:p w14:paraId="38DEF4AB" w14:textId="3678594B" w:rsidR="007B714A" w:rsidRDefault="007B714A">
      <w:pPr>
        <w:pStyle w:val="berschrift2"/>
        <w:numPr>
          <w:ilvl w:val="2"/>
          <w:numId w:val="29"/>
        </w:numPr>
      </w:pPr>
      <w:bookmarkStart w:id="18" w:name="_Toc93048303"/>
      <w:r w:rsidRPr="00455ABB">
        <w:t>Geschweißte Stahl-Verbindung</w:t>
      </w:r>
      <w:bookmarkEnd w:id="18"/>
    </w:p>
    <w:p w14:paraId="42067168" w14:textId="0C39707C" w:rsidR="004B59D8" w:rsidRDefault="004B59D8" w:rsidP="004B59D8"/>
    <w:p w14:paraId="129D0663" w14:textId="2D0AC66D" w:rsidR="004B59D8" w:rsidRDefault="004B59D8" w:rsidP="004B59D8"/>
    <w:p w14:paraId="5C5D0E73" w14:textId="55FEBBBA" w:rsidR="007B714A" w:rsidRPr="00E81B1B" w:rsidRDefault="00FF767E" w:rsidP="007B714A">
      <w:commentRangeStart w:id="19"/>
      <w:r>
        <w:rPr>
          <w:noProof/>
        </w:rPr>
        <w:drawing>
          <wp:inline distT="0" distB="0" distL="0" distR="0" wp14:anchorId="6AE02E5E" wp14:editId="355FC5FC">
            <wp:extent cx="5759450" cy="4109720"/>
            <wp:effectExtent l="0" t="0" r="0" b="508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8"/>
                    <a:stretch>
                      <a:fillRect/>
                    </a:stretch>
                  </pic:blipFill>
                  <pic:spPr>
                    <a:xfrm>
                      <a:off x="0" y="0"/>
                      <a:ext cx="5759450" cy="4109720"/>
                    </a:xfrm>
                    <a:prstGeom prst="rect">
                      <a:avLst/>
                    </a:prstGeom>
                  </pic:spPr>
                </pic:pic>
              </a:graphicData>
            </a:graphic>
          </wp:inline>
        </w:drawing>
      </w:r>
      <w:commentRangeEnd w:id="19"/>
      <w:r w:rsidR="00AA4ADE">
        <w:rPr>
          <w:rStyle w:val="Kommentarzeichen"/>
        </w:rPr>
        <w:commentReference w:id="19"/>
      </w:r>
      <w:r>
        <w:rPr>
          <w:noProof/>
          <w:lang w:eastAsia="de-DE"/>
        </w:rPr>
        <w:t xml:space="preserve"> </w:t>
      </w:r>
      <w:commentRangeStart w:id="20"/>
      <w:commentRangeEnd w:id="20"/>
      <w:r w:rsidR="00892C38">
        <w:rPr>
          <w:rStyle w:val="Kommentarzeichen"/>
        </w:rPr>
        <w:commentReference w:id="20"/>
      </w:r>
      <w:commentRangeStart w:id="21"/>
      <w:commentRangeEnd w:id="21"/>
      <w:r w:rsidR="005F04BE">
        <w:rPr>
          <w:rStyle w:val="Kommentarzeichen"/>
        </w:rPr>
        <w:commentReference w:id="21"/>
      </w:r>
      <w:commentRangeStart w:id="22"/>
      <w:commentRangeEnd w:id="22"/>
      <w:r w:rsidR="00892C38">
        <w:rPr>
          <w:rStyle w:val="Kommentarzeichen"/>
        </w:rPr>
        <w:commentReference w:id="22"/>
      </w:r>
    </w:p>
    <w:p w14:paraId="790032CE" w14:textId="03E07B14" w:rsidR="007B714A" w:rsidRPr="00E81B1B" w:rsidRDefault="007B714A" w:rsidP="007B714A">
      <w:pPr>
        <w:pStyle w:val="Beschriftung"/>
        <w:rPr>
          <w:iCs w:val="0"/>
        </w:rPr>
      </w:pPr>
      <w:bookmarkStart w:id="23" w:name="_Toc93048402"/>
      <w:r w:rsidRPr="001C3D9E">
        <w:lastRenderedPageBreak/>
        <w:t xml:space="preserve">Abbildung </w:t>
      </w:r>
      <w:r w:rsidRPr="001C3D9E">
        <w:fldChar w:fldCharType="begin"/>
      </w:r>
      <w:r w:rsidRPr="001C3D9E">
        <w:instrText>SEQ Abbildung \* ARABIC</w:instrText>
      </w:r>
      <w:r w:rsidRPr="001C3D9E">
        <w:fldChar w:fldCharType="separate"/>
      </w:r>
      <w:r w:rsidR="00916225" w:rsidRPr="001C3D9E">
        <w:rPr>
          <w:noProof/>
        </w:rPr>
        <w:t>72</w:t>
      </w:r>
      <w:r w:rsidRPr="001C3D9E">
        <w:fldChar w:fldCharType="end"/>
      </w:r>
      <w:r w:rsidRPr="001C3D9E">
        <w:t xml:space="preserve"> </w:t>
      </w:r>
      <w:r w:rsidR="001C3D9E" w:rsidRPr="004B59D8">
        <w:t>Grundriss</w:t>
      </w:r>
      <w:r w:rsidR="0086092F" w:rsidRPr="001C3D9E">
        <w:t xml:space="preserve"> und Schnitt</w:t>
      </w:r>
      <w:r w:rsidR="001C3D9E" w:rsidRPr="004B59D8">
        <w:t>e</w:t>
      </w:r>
      <w:r w:rsidR="0086092F" w:rsidRPr="001C3D9E">
        <w:t xml:space="preserve">: </w:t>
      </w:r>
      <w:r w:rsidRPr="001C3D9E">
        <w:t>Stahlbauverbindung zur Kopplung der Fertigteile</w:t>
      </w:r>
      <w:bookmarkEnd w:id="23"/>
    </w:p>
    <w:p w14:paraId="17AA11A8" w14:textId="6C78813F" w:rsidR="007B714A" w:rsidRPr="00E81B1B" w:rsidRDefault="007B714A" w:rsidP="007B714A">
      <w:r w:rsidRPr="00E81B1B">
        <w:t>Bei d</w:t>
      </w:r>
      <w:r w:rsidR="005F04BE">
        <w:t xml:space="preserve">er in Abbildung </w:t>
      </w:r>
      <w:proofErr w:type="spellStart"/>
      <w:r w:rsidR="005F04BE">
        <w:t>xy</w:t>
      </w:r>
      <w:proofErr w:type="spellEnd"/>
      <w:r w:rsidR="005F04BE">
        <w:t xml:space="preserve"> dargestellten </w:t>
      </w:r>
      <w:r w:rsidRPr="00E81B1B">
        <w:t xml:space="preserve">Verbindungsvariante mit angeschweißtem Stahlblech </w:t>
      </w:r>
      <w:r w:rsidR="00CA4441">
        <w:t xml:space="preserve">wurde die </w:t>
      </w:r>
      <w:r w:rsidRPr="00E81B1B">
        <w:t xml:space="preserve">Randbewehrung </w:t>
      </w:r>
      <w:r w:rsidR="009F5083">
        <w:t xml:space="preserve">an den späteren Rändern der Deckenscheibe </w:t>
      </w:r>
      <w:r w:rsidR="00CA4441">
        <w:t xml:space="preserve">bereits im Werk </w:t>
      </w:r>
      <w:r w:rsidRPr="00E81B1B">
        <w:t xml:space="preserve">in die </w:t>
      </w:r>
      <w:r w:rsidR="009F5083">
        <w:t>Fertig</w:t>
      </w:r>
      <w:r w:rsidRPr="00E81B1B">
        <w:t xml:space="preserve">teile mit einbetoniert. </w:t>
      </w:r>
      <w:r w:rsidR="009F5083">
        <w:t>V</w:t>
      </w:r>
      <w:r w:rsidRPr="00E81B1B">
        <w:t xml:space="preserve">or </w:t>
      </w:r>
      <w:r w:rsidR="009F5083">
        <w:t xml:space="preserve">der Betonage </w:t>
      </w:r>
      <w:r w:rsidR="00CA4441">
        <w:t xml:space="preserve">der Fertigteile </w:t>
      </w:r>
      <w:r w:rsidRPr="00E81B1B">
        <w:t xml:space="preserve">werden </w:t>
      </w:r>
      <w:r w:rsidR="00CA4441">
        <w:t xml:space="preserve">an </w:t>
      </w:r>
      <w:r w:rsidRPr="00E81B1B">
        <w:t xml:space="preserve">den Ecken Stahlbleche an die Randbewehrung </w:t>
      </w:r>
      <w:r w:rsidR="00CA4441">
        <w:t>an</w:t>
      </w:r>
      <w:r w:rsidRPr="00E81B1B">
        <w:t>geschweißt</w:t>
      </w:r>
      <w:r w:rsidR="009F5083">
        <w:t>. Die</w:t>
      </w:r>
      <w:r w:rsidR="00CA4441">
        <w:t xml:space="preserve"> Eckbereiche </w:t>
      </w:r>
      <w:r w:rsidR="009F5083">
        <w:t xml:space="preserve">werden </w:t>
      </w:r>
      <w:r w:rsidR="00CA4441">
        <w:t xml:space="preserve">dann </w:t>
      </w:r>
      <w:r w:rsidR="009F5083">
        <w:t>bei der Betonage ausgespart</w:t>
      </w:r>
      <w:r w:rsidR="00CA4441">
        <w:t xml:space="preserve">, sodass die Stahlbleiche offen und </w:t>
      </w:r>
      <w:r w:rsidRPr="00E81B1B">
        <w:t>zugänglich</w:t>
      </w:r>
      <w:r w:rsidR="00CA4441">
        <w:t xml:space="preserve"> bleiben</w:t>
      </w:r>
      <w:r w:rsidRPr="00E81B1B">
        <w:t xml:space="preserve">. </w:t>
      </w:r>
      <w:r w:rsidR="00CA4441">
        <w:t xml:space="preserve">Nach der Montage der Deckenplatten </w:t>
      </w:r>
      <w:r w:rsidRPr="00E81B1B">
        <w:t xml:space="preserve">werden nebeneinander liegende </w:t>
      </w:r>
      <w:r w:rsidR="00CA4441">
        <w:t xml:space="preserve">Platten durch </w:t>
      </w:r>
      <w:r w:rsidRPr="00E81B1B">
        <w:t xml:space="preserve">Verschweißen der Stahlbleche verbunden. </w:t>
      </w:r>
      <w:r w:rsidR="00CA4441">
        <w:t>Die Aussparung</w:t>
      </w:r>
      <w:r w:rsidR="00732D79">
        <w:t>en sind</w:t>
      </w:r>
      <w:r w:rsidR="00FD16F7">
        <w:t xml:space="preserve"> vor Band zu schützen. Dazu k</w:t>
      </w:r>
      <w:r w:rsidR="00732D79">
        <w:t>önnen</w:t>
      </w:r>
      <w:r w:rsidR="00FD16F7">
        <w:t xml:space="preserve"> sie</w:t>
      </w:r>
      <w:r w:rsidRPr="00E81B1B">
        <w:t xml:space="preserve"> nachträglich mit Mörtel </w:t>
      </w:r>
      <w:r w:rsidR="00455ABB">
        <w:t>ver</w:t>
      </w:r>
      <w:r w:rsidRPr="00E81B1B">
        <w:t xml:space="preserve">gossen werden oder mit </w:t>
      </w:r>
      <w:r w:rsidR="00AC7E85">
        <w:t xml:space="preserve">einer </w:t>
      </w:r>
      <w:r w:rsidR="000A4C66">
        <w:t>Brandschutzplatte</w:t>
      </w:r>
      <w:r w:rsidR="009F5083">
        <w:t xml:space="preserve"> </w:t>
      </w:r>
      <w:r w:rsidR="00FD16F7">
        <w:t xml:space="preserve">bzw. einem </w:t>
      </w:r>
      <w:r w:rsidRPr="00E81B1B">
        <w:t>Faserbeton</w:t>
      </w:r>
      <w:r w:rsidR="000A4C66">
        <w:t>d</w:t>
      </w:r>
      <w:r w:rsidRPr="00E81B1B">
        <w:t xml:space="preserve">eckel </w:t>
      </w:r>
      <w:r w:rsidR="00FD16F7">
        <w:t xml:space="preserve">abgedeckt werden. Die Abdeckung mit einer Platte oder einem Deckel erleichtert </w:t>
      </w:r>
      <w:r w:rsidRPr="00E81B1B">
        <w:t>Inspektionen</w:t>
      </w:r>
      <w:r w:rsidR="000A4C66">
        <w:t xml:space="preserve"> oder </w:t>
      </w:r>
      <w:r w:rsidR="0012288C">
        <w:t xml:space="preserve">eine </w:t>
      </w:r>
      <w:r w:rsidR="009F5083">
        <w:t xml:space="preserve">spätere </w:t>
      </w:r>
      <w:r w:rsidR="0012288C">
        <w:t>Demontage</w:t>
      </w:r>
      <w:r w:rsidRPr="00E81B1B">
        <w:t>.</w:t>
      </w:r>
    </w:p>
    <w:p w14:paraId="72742794" w14:textId="6FD42D5C" w:rsidR="007B714A" w:rsidRPr="00E81B1B" w:rsidRDefault="007B714A" w:rsidP="007B714A">
      <w:r w:rsidRPr="00E81B1B">
        <w:t xml:space="preserve">Die Stahlblech-Verbindung erlaubt weniger Toleranzen als der Ortbeton-Ringbalken, sodass </w:t>
      </w:r>
      <w:r w:rsidR="00892C38">
        <w:t>diese</w:t>
      </w:r>
      <w:r w:rsidR="00892C38" w:rsidRPr="00E81B1B">
        <w:t xml:space="preserve"> </w:t>
      </w:r>
      <w:r w:rsidRPr="00E81B1B">
        <w:t xml:space="preserve">bei der </w:t>
      </w:r>
      <w:r w:rsidR="00892C38">
        <w:t xml:space="preserve">Bemessung </w:t>
      </w:r>
      <w:r w:rsidRPr="00E81B1B">
        <w:t xml:space="preserve">der Schweißnaht zu berücksichtigen sind. </w:t>
      </w:r>
      <w:r w:rsidR="00042B30">
        <w:t>Auskragende Balkone sind nur ausführbar, wenn an den Fertigteilen entsprechende Aussparungen zum nachträglichen Einbau von Anschlusselementen vorgesehen werden.</w:t>
      </w:r>
      <w:r w:rsidRPr="00E81B1B">
        <w:t xml:space="preserve"> </w:t>
      </w:r>
      <w:r w:rsidR="008E4F5E">
        <w:t>D</w:t>
      </w:r>
      <w:r w:rsidR="00202159">
        <w:t xml:space="preserve">ie Variante </w:t>
      </w:r>
      <w:r w:rsidR="008E4F5E">
        <w:t xml:space="preserve">erlaubt </w:t>
      </w:r>
      <w:r w:rsidRPr="00E81B1B">
        <w:t>einen schnelleren Bauablauf als bspw. die Ortbetonvariante, da das Stahlblech direkt nach dem Montieren verschweißt werden kann und danach die volle Tragfähigkeit erreicht ist.</w:t>
      </w:r>
      <w:ins w:id="24" w:author="Marie" w:date="2022-02-16T23:25:00Z">
        <w:r w:rsidR="00AA4ADE">
          <w:t xml:space="preserve"> </w:t>
        </w:r>
      </w:ins>
      <w:r w:rsidR="00202159">
        <w:t xml:space="preserve">Das </w:t>
      </w:r>
      <w:r w:rsidR="00AA4ADE">
        <w:t>Schweiß</w:t>
      </w:r>
      <w:r w:rsidR="00202159">
        <w:t xml:space="preserve">en </w:t>
      </w:r>
      <w:r w:rsidR="00AA4ADE">
        <w:t xml:space="preserve">auf der Baustelle </w:t>
      </w:r>
      <w:r w:rsidR="00202159">
        <w:t xml:space="preserve">ist aber dennoch </w:t>
      </w:r>
      <w:r w:rsidR="00AA4ADE">
        <w:t>mit große</w:t>
      </w:r>
      <w:r w:rsidR="00202159">
        <w:t>m</w:t>
      </w:r>
      <w:r w:rsidR="00AA4ADE">
        <w:t xml:space="preserve"> Aufwand verbunden</w:t>
      </w:r>
      <w:r w:rsidR="008E4F5E">
        <w:t xml:space="preserve"> und stelle einen deutlichen Nachteil der Variante dar. Der Rückbau ist, solange die Aussparungen an den Plattenecken nicht vergossen wurden, durch ein Trennen der geschweißten Verbindung möglich. Dies ist jedoch mit recht großem Aufwand verbunden. </w:t>
      </w:r>
    </w:p>
    <w:p w14:paraId="66A2140B" w14:textId="33E3E74D" w:rsidR="007B714A" w:rsidRDefault="00AA4ADE" w:rsidP="007B714A">
      <w:r>
        <w:t xml:space="preserve">Die </w:t>
      </w:r>
      <w:commentRangeStart w:id="25"/>
      <w:r w:rsidR="007B714A" w:rsidRPr="00E81B1B">
        <w:t>Durchmesser der Randbewehrung soll</w:t>
      </w:r>
      <w:r w:rsidR="0038533C">
        <w:t>en</w:t>
      </w:r>
      <w:r w:rsidR="007B714A" w:rsidRPr="00E81B1B">
        <w:t xml:space="preserve"> auf </w:t>
      </w:r>
      <w:commentRangeStart w:id="26"/>
      <w:r w:rsidR="007B714A" w:rsidRPr="00E81B1B">
        <w:t>Ø12 begrenzt werden</w:t>
      </w:r>
      <w:commentRangeEnd w:id="26"/>
      <w:r w:rsidR="00202159">
        <w:rPr>
          <w:rStyle w:val="Kommentarzeichen"/>
        </w:rPr>
        <w:commentReference w:id="26"/>
      </w:r>
      <w:r w:rsidR="007B714A" w:rsidRPr="00E81B1B">
        <w:t>.</w:t>
      </w:r>
      <w:r w:rsidR="00072D0E">
        <w:t xml:space="preserve"> </w:t>
      </w:r>
      <w:r w:rsidR="00732D79">
        <w:t xml:space="preserve">Die Bewehrungsmenge ist </w:t>
      </w:r>
      <w:commentRangeStart w:id="27"/>
      <w:r w:rsidR="00732D79">
        <w:t xml:space="preserve">durch die Größe des Stahlblechs und den Platzbedarf der Schweißnähte begrenzt. </w:t>
      </w:r>
      <w:commentRangeEnd w:id="27"/>
      <w:r w:rsidR="00732D79">
        <w:rPr>
          <w:rStyle w:val="Kommentarzeichen"/>
        </w:rPr>
        <w:commentReference w:id="27"/>
      </w:r>
      <w:commentRangeStart w:id="28"/>
      <w:r>
        <w:t xml:space="preserve">Insgesamt </w:t>
      </w:r>
      <w:r w:rsidR="00F6501B">
        <w:t>4</w:t>
      </w:r>
      <w:r w:rsidR="00DC48BD">
        <w:t xml:space="preserve"> Ø1</w:t>
      </w:r>
      <w:r w:rsidR="00D869EF">
        <w:t>2</w:t>
      </w:r>
      <w:r w:rsidR="00DC48BD">
        <w:t xml:space="preserve"> </w:t>
      </w:r>
      <w:r w:rsidR="00072D0E">
        <w:t xml:space="preserve">entsprechen </w:t>
      </w:r>
      <w:commentRangeEnd w:id="28"/>
      <w:r w:rsidR="00732D79">
        <w:rPr>
          <w:rStyle w:val="Kommentarzeichen"/>
        </w:rPr>
        <w:commentReference w:id="28"/>
      </w:r>
      <w:r>
        <w:t xml:space="preserve">einer Bewehrungsmenge von </w:t>
      </w:r>
      <w:r w:rsidR="00FC09FD">
        <w:t>4,5 </w:t>
      </w:r>
      <w:r w:rsidR="00072D0E">
        <w:t>cm²</w:t>
      </w:r>
      <w:r>
        <w:t>.Die</w:t>
      </w:r>
      <w:r w:rsidR="00E40E5C">
        <w:t xml:space="preserve"> </w:t>
      </w:r>
      <w:r w:rsidR="00072D0E">
        <w:t>Mindestbewehrung</w:t>
      </w:r>
      <w:r w:rsidR="00003B89">
        <w:t xml:space="preserve"> </w:t>
      </w:r>
      <w:r>
        <w:t xml:space="preserve">beträgt </w:t>
      </w:r>
      <w:r w:rsidR="00E40E5C">
        <w:t>1,0 cm²</w:t>
      </w:r>
      <w:r>
        <w:t xml:space="preserve">, sodass bei der gewählten Bewehrungsmenge </w:t>
      </w:r>
      <w:r w:rsidR="003102FC">
        <w:t xml:space="preserve">lediglich </w:t>
      </w:r>
      <w:r>
        <w:t>eine Ausnutzung von etwa 20 % vorliegt.</w:t>
      </w:r>
      <w:r w:rsidR="003102FC">
        <w:t xml:space="preserve"> </w:t>
      </w:r>
      <w:r>
        <w:t>D</w:t>
      </w:r>
      <w:r w:rsidR="000A1E9A" w:rsidRPr="00E81B1B">
        <w:t>ie Bewehrung</w:t>
      </w:r>
      <w:r w:rsidR="00803314">
        <w:t>seisen</w:t>
      </w:r>
      <w:r w:rsidR="000A1E9A" w:rsidRPr="00E81B1B">
        <w:t xml:space="preserve"> soll</w:t>
      </w:r>
      <w:r w:rsidR="00003B89">
        <w:t>en</w:t>
      </w:r>
      <w:r w:rsidR="000A1E9A" w:rsidRPr="00E81B1B">
        <w:t xml:space="preserve"> </w:t>
      </w:r>
      <w:r>
        <w:t xml:space="preserve">an den Enden, die auf die Stahlplatten geschweißt sind, </w:t>
      </w:r>
      <w:r w:rsidR="00003B89">
        <w:t xml:space="preserve">jeweils </w:t>
      </w:r>
      <w:r w:rsidR="000A1E9A" w:rsidRPr="00E81B1B">
        <w:t>eine Schlaufe bilden, um eine ausreichende Nahtlänge zu erlauben</w:t>
      </w:r>
      <w:r w:rsidR="00072D0E">
        <w:t xml:space="preserve">. </w:t>
      </w:r>
      <w:r>
        <w:t xml:space="preserve">Am Rand des Fertigteils ist eine Bewehrung mit </w:t>
      </w:r>
      <w:r w:rsidR="00072D0E" w:rsidRPr="00E81B1B">
        <w:t>Steckbügel</w:t>
      </w:r>
      <w:r>
        <w:t>n mit bis zu</w:t>
      </w:r>
      <w:r w:rsidR="00072D0E" w:rsidRPr="00E81B1B">
        <w:t xml:space="preserve"> Ø</w:t>
      </w:r>
      <w:r w:rsidR="00072D0E">
        <w:t xml:space="preserve"> </w:t>
      </w:r>
      <w:r w:rsidR="00072D0E" w:rsidRPr="00E81B1B">
        <w:t>8 möglich.</w:t>
      </w:r>
      <w:commentRangeEnd w:id="25"/>
      <w:r w:rsidR="00892C38">
        <w:rPr>
          <w:rStyle w:val="Kommentarzeichen"/>
        </w:rPr>
        <w:commentReference w:id="25"/>
      </w:r>
    </w:p>
    <w:p w14:paraId="05BBB285" w14:textId="08B17DF1" w:rsidR="003618C3" w:rsidRPr="00E81B1B" w:rsidRDefault="00892C38" w:rsidP="007B714A">
      <w:r>
        <w:t>Neben der Schweißung</w:t>
      </w:r>
      <w:r w:rsidR="00803314">
        <w:t xml:space="preserve"> am Fertigteilstoß</w:t>
      </w:r>
      <w:r>
        <w:t xml:space="preserve"> ist es denkbar</w:t>
      </w:r>
      <w:r w:rsidR="009118C2">
        <w:t>,</w:t>
      </w:r>
      <w:r>
        <w:t xml:space="preserve"> die Stahlbleche</w:t>
      </w:r>
      <w:r w:rsidR="00B85477">
        <w:t xml:space="preserve"> </w:t>
      </w:r>
      <w:r w:rsidR="00073B44">
        <w:t>s</w:t>
      </w:r>
      <w:r w:rsidR="00B85477">
        <w:t xml:space="preserve">tahlbaumäßig </w:t>
      </w:r>
      <w:r>
        <w:t>mit Schrauben zu verbinden.</w:t>
      </w:r>
      <w:r w:rsidR="00126E3E">
        <w:t xml:space="preserve"> </w:t>
      </w:r>
      <w:r>
        <w:t>D</w:t>
      </w:r>
      <w:r w:rsidR="00126E3E">
        <w:t xml:space="preserve">ie Toleranzen der Fertigung </w:t>
      </w:r>
      <w:r>
        <w:t xml:space="preserve">können </w:t>
      </w:r>
      <w:r w:rsidR="00126E3E">
        <w:t xml:space="preserve">durch Langlöcher ausgeglichen und über eine vorgespannte </w:t>
      </w:r>
      <w:r w:rsidR="00F95BC0">
        <w:t>gleitfest</w:t>
      </w:r>
      <w:r w:rsidR="000339A7">
        <w:t xml:space="preserve">e Verbindung </w:t>
      </w:r>
      <w:r w:rsidR="004516C6">
        <w:t xml:space="preserve">angeschlossen werden. </w:t>
      </w:r>
      <w:r w:rsidR="00342623">
        <w:t xml:space="preserve">Die Raumforderung dieser Konstruktion ist größer und </w:t>
      </w:r>
      <w:r w:rsidR="00386F79">
        <w:t xml:space="preserve">erst </w:t>
      </w:r>
      <w:r>
        <w:t xml:space="preserve">ab einer Plattenstärke von </w:t>
      </w:r>
      <w:r w:rsidR="00386F79">
        <w:t>12</w:t>
      </w:r>
      <w:r>
        <w:t xml:space="preserve"> c</w:t>
      </w:r>
      <w:r w:rsidR="00386F79">
        <w:t>m oder mehr sinnvoll zu realisieren</w:t>
      </w:r>
      <w:r w:rsidR="003102FC">
        <w:t>.</w:t>
      </w:r>
      <w:r w:rsidR="008E4F5E">
        <w:t xml:space="preserve"> Der Rückbau ist hier günstiger als bei der geschweißten Variante.</w:t>
      </w:r>
    </w:p>
    <w:p w14:paraId="45FC0C79" w14:textId="77777777" w:rsidR="002C4D71" w:rsidRDefault="002C4D71">
      <w:pPr>
        <w:spacing w:before="0" w:after="160" w:line="259" w:lineRule="auto"/>
        <w:jc w:val="left"/>
        <w:rPr>
          <w:rFonts w:ascii="Myriad Pro Light" w:eastAsiaTheme="majorEastAsia" w:hAnsi="Myriad Pro Light" w:cstheme="majorBidi"/>
          <w:b/>
          <w:sz w:val="24"/>
          <w:szCs w:val="26"/>
        </w:rPr>
      </w:pPr>
      <w:r>
        <w:br w:type="page"/>
      </w:r>
    </w:p>
    <w:p w14:paraId="72E7D584" w14:textId="7DE59D32" w:rsidR="007B714A" w:rsidRPr="00386F79" w:rsidRDefault="007B714A">
      <w:pPr>
        <w:pStyle w:val="berschrift2"/>
        <w:numPr>
          <w:ilvl w:val="2"/>
          <w:numId w:val="29"/>
        </w:numPr>
        <w:pPrChange w:id="29" w:author="Carsten Hein" w:date="2022-01-03T11:34:00Z">
          <w:pPr>
            <w:pStyle w:val="berschrift2"/>
            <w:numPr>
              <w:ilvl w:val="1"/>
              <w:numId w:val="29"/>
            </w:numPr>
            <w:ind w:left="576" w:hanging="576"/>
          </w:pPr>
        </w:pPrChange>
      </w:pPr>
      <w:bookmarkStart w:id="30" w:name="_Toc93048304"/>
      <w:r w:rsidRPr="00386F79">
        <w:lastRenderedPageBreak/>
        <w:t>Bewehrungs</w:t>
      </w:r>
      <w:r w:rsidR="002C4D71">
        <w:t xml:space="preserve">verbindung über </w:t>
      </w:r>
      <w:bookmarkEnd w:id="30"/>
      <w:r w:rsidR="00A96401">
        <w:t>Koppelelemente</w:t>
      </w:r>
    </w:p>
    <w:p w14:paraId="42F71BE5" w14:textId="3D7CFC95" w:rsidR="007B714A" w:rsidRPr="00E81B1B" w:rsidRDefault="00C115A7" w:rsidP="007B714A">
      <w:ins w:id="31" w:author="Carsten Hein" w:date="2022-02-13T16:48:00Z">
        <w:r>
          <w:rPr>
            <w:noProof/>
          </w:rPr>
          <w:drawing>
            <wp:inline distT="0" distB="0" distL="0" distR="0" wp14:anchorId="7A67D191" wp14:editId="5875CD23">
              <wp:extent cx="5759450" cy="4787265"/>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9"/>
                      <a:stretch>
                        <a:fillRect/>
                      </a:stretch>
                    </pic:blipFill>
                    <pic:spPr>
                      <a:xfrm>
                        <a:off x="0" y="0"/>
                        <a:ext cx="5759450" cy="4787265"/>
                      </a:xfrm>
                      <a:prstGeom prst="rect">
                        <a:avLst/>
                      </a:prstGeom>
                    </pic:spPr>
                  </pic:pic>
                </a:graphicData>
              </a:graphic>
            </wp:inline>
          </w:drawing>
        </w:r>
      </w:ins>
      <w:commentRangeStart w:id="32"/>
      <w:commentRangeStart w:id="33"/>
      <w:commentRangeEnd w:id="32"/>
      <w:r w:rsidR="007B714A">
        <w:rPr>
          <w:rStyle w:val="Kommentarzeichen"/>
        </w:rPr>
        <w:commentReference w:id="32"/>
      </w:r>
      <w:commentRangeEnd w:id="33"/>
      <w:r w:rsidR="005F04BE">
        <w:rPr>
          <w:rStyle w:val="Kommentarzeichen"/>
        </w:rPr>
        <w:commentReference w:id="33"/>
      </w:r>
    </w:p>
    <w:p w14:paraId="1CF5EC3F" w14:textId="7CEDB8D7" w:rsidR="007B714A" w:rsidRPr="00E81B1B" w:rsidRDefault="007B714A" w:rsidP="007B714A">
      <w:pPr>
        <w:pStyle w:val="Beschriftung"/>
      </w:pPr>
      <w:bookmarkStart w:id="34" w:name="_Toc93048403"/>
      <w:r w:rsidRPr="00E81B1B">
        <w:t xml:space="preserve">Abbildung </w:t>
      </w:r>
      <w:r>
        <w:fldChar w:fldCharType="begin"/>
      </w:r>
      <w:r>
        <w:instrText>SEQ Abbildung \* ARABIC</w:instrText>
      </w:r>
      <w:r>
        <w:fldChar w:fldCharType="separate"/>
      </w:r>
      <w:r w:rsidR="00916225">
        <w:rPr>
          <w:noProof/>
        </w:rPr>
        <w:t>73</w:t>
      </w:r>
      <w:r>
        <w:fldChar w:fldCharType="end"/>
      </w:r>
      <w:r w:rsidRPr="00E81B1B">
        <w:t xml:space="preserve"> </w:t>
      </w:r>
      <w:r w:rsidR="00B302B0">
        <w:t xml:space="preserve">Grundriss </w:t>
      </w:r>
      <w:r w:rsidR="0086092F">
        <w:t>und Schnitt</w:t>
      </w:r>
      <w:r w:rsidR="00B302B0">
        <w:t>e</w:t>
      </w:r>
      <w:r w:rsidR="0086092F">
        <w:t xml:space="preserve">: </w:t>
      </w:r>
      <w:r w:rsidRPr="00E81B1B">
        <w:t>Kopplung der Deckenelemente durch Kopplungselemente für die Bewehrung</w:t>
      </w:r>
      <w:bookmarkEnd w:id="34"/>
    </w:p>
    <w:p w14:paraId="2174EE60" w14:textId="271EE8D1" w:rsidR="007B714A" w:rsidRDefault="007B714A" w:rsidP="007B714A">
      <w:r w:rsidRPr="00E81B1B">
        <w:t>Bewehrungsanschlüsse von b</w:t>
      </w:r>
      <w:r w:rsidR="00BF341A">
        <w:t>eispielsweise</w:t>
      </w:r>
      <w:r w:rsidRPr="00E81B1B">
        <w:t xml:space="preserve"> </w:t>
      </w:r>
      <w:r w:rsidR="00FA3283" w:rsidRPr="00FA3283">
        <w:t xml:space="preserve">BGW-Bohr GmbH </w:t>
      </w:r>
      <w:r w:rsidRPr="00E81B1B">
        <w:t xml:space="preserve">oder HALFEN (siehe Abbildung </w:t>
      </w:r>
      <w:proofErr w:type="spellStart"/>
      <w:r w:rsidR="00A450C5">
        <w:t>xy</w:t>
      </w:r>
      <w:proofErr w:type="spellEnd"/>
      <w:r w:rsidRPr="00E81B1B">
        <w:t xml:space="preserve">) erlauben </w:t>
      </w:r>
      <w:r w:rsidR="00A54303">
        <w:t>das Koppeln von Deckenplatten bei geringem Montageaufwand.</w:t>
      </w:r>
      <w:r w:rsidRPr="00E81B1B">
        <w:t xml:space="preserve"> </w:t>
      </w:r>
      <w:r w:rsidR="00A96401">
        <w:t>Wie zuvor bei der Variante mit Stahlbelchen wird die Randbewehrung bereits im Werk einbetoniert. Auch hier werden b</w:t>
      </w:r>
      <w:r w:rsidRPr="00E81B1B">
        <w:t>ei der Betonage die Plattenecken ausgespart</w:t>
      </w:r>
      <w:r w:rsidR="00CB32B1">
        <w:t>. Die Randbewehrung steh</w:t>
      </w:r>
      <w:r w:rsidR="00643D58">
        <w:t>t</w:t>
      </w:r>
      <w:r w:rsidR="00A642CC">
        <w:t xml:space="preserve"> </w:t>
      </w:r>
      <w:r w:rsidR="00CB32B1">
        <w:t xml:space="preserve">in den ausgesparten Eckbereich </w:t>
      </w:r>
      <w:r w:rsidR="004B006A">
        <w:t xml:space="preserve">aus dem Beton </w:t>
      </w:r>
      <w:r w:rsidR="00CB32B1">
        <w:t>vor.</w:t>
      </w:r>
      <w:r w:rsidRPr="00E81B1B">
        <w:t xml:space="preserve"> </w:t>
      </w:r>
      <w:r w:rsidR="00CB32B1">
        <w:t>Je nach Wahl des Koppelelements ragen die Eisen als freies Stabende hervor oder sind zu einer Schlaufe gebogen.</w:t>
      </w:r>
      <w:r w:rsidRPr="00E81B1B">
        <w:t xml:space="preserve"> Bei schmalen Trägern oder ungeraden Stabanzahlen ist die Variante mit freien Stabenden zu bevorzugen. Benachbarte Fertigteile können im Bauwerk direkt nach dem Einheben gekoppelt werden</w:t>
      </w:r>
      <w:r w:rsidR="00A54303">
        <w:t xml:space="preserve">. </w:t>
      </w:r>
      <w:r w:rsidRPr="00E81B1B">
        <w:t>Wie bereits bei der Stahlblech</w:t>
      </w:r>
      <w:r w:rsidR="004B006A">
        <w:t>-</w:t>
      </w:r>
      <w:r w:rsidRPr="00E81B1B">
        <w:t xml:space="preserve">Variante </w:t>
      </w:r>
      <w:r w:rsidR="00A54303">
        <w:t xml:space="preserve">ist die Aussparung vor Brand zu schützen, entweder </w:t>
      </w:r>
      <w:r w:rsidRPr="00E81B1B">
        <w:t xml:space="preserve">durch eine </w:t>
      </w:r>
      <w:r w:rsidR="002C4D71">
        <w:t>Brandschutzplatte</w:t>
      </w:r>
      <w:r w:rsidR="00CB32B1">
        <w:t xml:space="preserve"> </w:t>
      </w:r>
      <w:r w:rsidR="00A54303">
        <w:t xml:space="preserve">bzw. </w:t>
      </w:r>
      <w:r w:rsidRPr="00E81B1B">
        <w:t xml:space="preserve">Faserbetondeckel </w:t>
      </w:r>
      <w:r w:rsidR="00A54303">
        <w:t>oder durch Verguss.</w:t>
      </w:r>
      <w:r w:rsidR="00461D1C">
        <w:t xml:space="preserve"> </w:t>
      </w:r>
    </w:p>
    <w:p w14:paraId="1DE9A947" w14:textId="1FF2AFF0" w:rsidR="007B714A" w:rsidRPr="00E81B1B" w:rsidRDefault="00A54303" w:rsidP="007B714A">
      <w:r>
        <w:t>Der Vorteil der Koppelelemente besteht in der einfachen und schnellen Montage. Die Verbindung ist sofort belastbar. Der Anschluss auskragender Balkone ist, wie zuvor bei der Variante mit Stahlblechen nicht ohne zusätzliche Aussparungen an den Fertigteilelementen möglich. Ein N</w:t>
      </w:r>
      <w:commentRangeStart w:id="35"/>
      <w:r>
        <w:t>achteil</w:t>
      </w:r>
      <w:commentRangeEnd w:id="35"/>
      <w:r w:rsidR="00480A89">
        <w:rPr>
          <w:rStyle w:val="Kommentarzeichen"/>
        </w:rPr>
        <w:commentReference w:id="35"/>
      </w:r>
      <w:r>
        <w:t xml:space="preserve"> der Elemente besteht in den recht hohen </w:t>
      </w:r>
      <w:commentRangeStart w:id="36"/>
      <w:r>
        <w:t xml:space="preserve">Kosten für die Verbinder. </w:t>
      </w:r>
      <w:commentRangeEnd w:id="36"/>
      <w:r>
        <w:rPr>
          <w:rStyle w:val="Kommentarzeichen"/>
        </w:rPr>
        <w:commentReference w:id="36"/>
      </w:r>
      <w:r w:rsidR="007B714A" w:rsidRPr="00E81B1B">
        <w:t xml:space="preserve">Die </w:t>
      </w:r>
      <w:r w:rsidR="00CB32B1">
        <w:t>Kopplungselemente</w:t>
      </w:r>
      <w:r w:rsidR="007B714A" w:rsidRPr="00E81B1B">
        <w:t xml:space="preserve"> sind</w:t>
      </w:r>
      <w:r w:rsidR="00480A89">
        <w:t xml:space="preserve">, solange die Fuge nicht vergossen wurde, einfach </w:t>
      </w:r>
      <w:r w:rsidR="007B714A" w:rsidRPr="00E81B1B">
        <w:t xml:space="preserve">lösbar und ermöglichen einen vollständigen Rückbau. </w:t>
      </w:r>
    </w:p>
    <w:p w14:paraId="4A7B0915" w14:textId="77777777" w:rsidR="00A01672" w:rsidRDefault="007B714A" w:rsidP="00931E47">
      <w:r w:rsidRPr="00E81B1B">
        <w:t xml:space="preserve">Bei der Verwendung vom </w:t>
      </w:r>
      <w:commentRangeStart w:id="37"/>
      <w:r w:rsidRPr="00E81B1B">
        <w:t xml:space="preserve">BGW-Bügelschloss </w:t>
      </w:r>
      <w:commentRangeEnd w:id="37"/>
      <w:r w:rsidR="00CB32B1">
        <w:rPr>
          <w:rStyle w:val="Kommentarzeichen"/>
        </w:rPr>
        <w:commentReference w:id="37"/>
      </w:r>
      <w:r w:rsidR="00CB32B1">
        <w:t>ist</w:t>
      </w:r>
      <w:r w:rsidRPr="00E81B1B">
        <w:t xml:space="preserve"> die Randbewehrung auf 4 Ø12 </w:t>
      </w:r>
      <w:r w:rsidR="0005475F">
        <w:t xml:space="preserve">(4,52 cm²) </w:t>
      </w:r>
      <w:r w:rsidRPr="00E81B1B">
        <w:t>bzw. 2 Ø</w:t>
      </w:r>
      <w:ins w:id="38" w:author="Carsten Hein" w:date="2022-02-06T17:32:00Z">
        <w:r w:rsidR="00FF57CD">
          <w:t xml:space="preserve"> </w:t>
        </w:r>
      </w:ins>
      <w:r w:rsidRPr="00E81B1B">
        <w:t>16</w:t>
      </w:r>
      <w:r w:rsidR="0005475F">
        <w:t xml:space="preserve"> (4,0 cm²)</w:t>
      </w:r>
      <w:r w:rsidRPr="00E81B1B">
        <w:t xml:space="preserve"> </w:t>
      </w:r>
      <w:commentRangeStart w:id="39"/>
      <w:r w:rsidRPr="00E81B1B">
        <w:t>begrenzt</w:t>
      </w:r>
      <w:commentRangeEnd w:id="39"/>
      <w:r w:rsidR="009C6C2A">
        <w:rPr>
          <w:rStyle w:val="Kommentarzeichen"/>
        </w:rPr>
        <w:commentReference w:id="39"/>
      </w:r>
      <w:r w:rsidRPr="00E81B1B">
        <w:t xml:space="preserve">. Der </w:t>
      </w:r>
      <w:commentRangeStart w:id="40"/>
      <w:commentRangeStart w:id="41"/>
      <w:r w:rsidRPr="00E81B1B">
        <w:t xml:space="preserve">HALFEN MBT </w:t>
      </w:r>
      <w:commentRangeEnd w:id="40"/>
      <w:r w:rsidR="00CB32B1">
        <w:rPr>
          <w:rStyle w:val="Kommentarzeichen"/>
        </w:rPr>
        <w:commentReference w:id="40"/>
      </w:r>
      <w:commentRangeEnd w:id="41"/>
      <w:r w:rsidR="00136FEB">
        <w:rPr>
          <w:rStyle w:val="Kommentarzeichen"/>
        </w:rPr>
        <w:commentReference w:id="41"/>
      </w:r>
      <w:r w:rsidRPr="00E81B1B">
        <w:t>ist für unge</w:t>
      </w:r>
      <w:commentRangeStart w:id="42"/>
      <w:commentRangeStart w:id="43"/>
      <w:r w:rsidRPr="00E81B1B">
        <w:t xml:space="preserve">rade Stabanzahl geeignet. </w:t>
      </w:r>
      <w:commentRangeEnd w:id="42"/>
      <w:r w:rsidR="00A54303">
        <w:rPr>
          <w:rStyle w:val="Kommentarzeichen"/>
        </w:rPr>
        <w:commentReference w:id="42"/>
      </w:r>
      <w:commentRangeEnd w:id="43"/>
      <w:r w:rsidR="00A54303">
        <w:rPr>
          <w:rStyle w:val="Kommentarzeichen"/>
        </w:rPr>
        <w:commentReference w:id="43"/>
      </w:r>
    </w:p>
    <w:p w14:paraId="40A237A0" w14:textId="3E923556" w:rsidR="007B714A" w:rsidRPr="00DE0294" w:rsidRDefault="007560AA" w:rsidP="0078220A">
      <w:pPr>
        <w:pStyle w:val="berschrift2"/>
        <w:numPr>
          <w:ilvl w:val="2"/>
          <w:numId w:val="29"/>
        </w:numPr>
      </w:pPr>
      <w:r>
        <w:t>Bemessung der Längsfugen</w:t>
      </w:r>
    </w:p>
    <w:p w14:paraId="7E2CBD40" w14:textId="7B3E90C9" w:rsidR="00F14439" w:rsidRDefault="007B714A" w:rsidP="007B714A">
      <w:r w:rsidRPr="00E81B1B">
        <w:lastRenderedPageBreak/>
        <w:t xml:space="preserve">Die </w:t>
      </w:r>
      <w:r w:rsidR="00136FEB">
        <w:t>Längsf</w:t>
      </w:r>
      <w:r w:rsidRPr="00E81B1B">
        <w:t xml:space="preserve">ugen </w:t>
      </w:r>
      <w:r w:rsidR="00136FEB">
        <w:t xml:space="preserve">zwischen den Fertigteilplatten </w:t>
      </w:r>
      <w:commentRangeStart w:id="44"/>
      <w:r w:rsidR="00AA2FE1">
        <w:t>über</w:t>
      </w:r>
      <w:r w:rsidR="00230834">
        <w:t>tragen Schubkräfte parallel zu den Fugen</w:t>
      </w:r>
      <w:r w:rsidR="004446E0">
        <w:t xml:space="preserve">. Sie </w:t>
      </w:r>
      <w:r w:rsidR="006A6FD8">
        <w:t xml:space="preserve">sollen unbewehrt ausgeführt, also nur vergossen werden, </w:t>
      </w:r>
      <w:r w:rsidR="004446E0">
        <w:t xml:space="preserve">da sie so mechanisch gelöst werden können und so eine Rückbaubarkeit der Deckenelemente </w:t>
      </w:r>
      <w:r w:rsidR="004C3C74">
        <w:t>gewährleisten</w:t>
      </w:r>
      <w:r w:rsidRPr="00E81B1B">
        <w:t xml:space="preserve">. </w:t>
      </w:r>
      <w:commentRangeEnd w:id="44"/>
      <w:r w:rsidR="00F669BA">
        <w:rPr>
          <w:rStyle w:val="Kommentarzeichen"/>
        </w:rPr>
        <w:commentReference w:id="44"/>
      </w:r>
      <w:r w:rsidR="004446E0">
        <w:t>Um dies zu erreichen, müssen d</w:t>
      </w:r>
      <w:r w:rsidR="00C640FB">
        <w:t xml:space="preserve">ie Fugen „rau“ ausgeführt </w:t>
      </w:r>
      <w:r w:rsidR="004446E0">
        <w:t xml:space="preserve">werden. </w:t>
      </w:r>
      <w:r w:rsidRPr="00E81B1B">
        <w:t xml:space="preserve">Der Nachweis ist nach </w:t>
      </w:r>
      <w:ins w:id="45" w:author="Marie" w:date="2022-02-20T11:49:00Z">
        <w:r w:rsidR="00A01672">
          <w:t xml:space="preserve">DIN EN 1992-1-1:2011-01 und </w:t>
        </w:r>
      </w:ins>
      <w:commentRangeStart w:id="46"/>
      <w:r w:rsidRPr="00E81B1B">
        <w:t>DIN EN 1992-1-1/NA</w:t>
      </w:r>
      <w:ins w:id="47" w:author="Marie" w:date="2022-02-20T11:49:00Z">
        <w:r w:rsidR="00A01672">
          <w:t xml:space="preserve"> 6.2.2</w:t>
        </w:r>
      </w:ins>
      <w:r w:rsidRPr="00E81B1B">
        <w:t xml:space="preserve"> </w:t>
      </w:r>
      <w:commentRangeEnd w:id="46"/>
      <w:r w:rsidR="00A01672">
        <w:rPr>
          <w:rStyle w:val="Kommentarzeichen"/>
        </w:rPr>
        <w:commentReference w:id="46"/>
      </w:r>
      <w:r w:rsidRPr="00E81B1B">
        <w:t>zu führen.</w:t>
      </w:r>
      <w:r w:rsidR="00A20DD7">
        <w:t xml:space="preserve"> </w:t>
      </w:r>
      <w:r w:rsidR="00A01672">
        <w:t>Die folgenden Gleichungen zeigen den Bemessungsablauf</w:t>
      </w:r>
      <w:r w:rsidR="004446E0">
        <w:t>.</w:t>
      </w:r>
    </w:p>
    <w:p w14:paraId="4D308AB8" w14:textId="569B8482" w:rsidR="00382721" w:rsidRPr="00E44300" w:rsidRDefault="00382721" w:rsidP="00F669BA">
      <w:pPr>
        <w:ind w:left="709" w:firstLine="709"/>
      </w:pPr>
      <w:proofErr w:type="spellStart"/>
      <w:r w:rsidRPr="00F669BA">
        <w:t>n</w:t>
      </w:r>
      <w:r w:rsidRPr="00F669BA">
        <w:rPr>
          <w:vertAlign w:val="subscript"/>
        </w:rPr>
        <w:t>Rdi</w:t>
      </w:r>
      <w:proofErr w:type="spellEnd"/>
      <w:r w:rsidRPr="00E44300">
        <w:t xml:space="preserve"> </w:t>
      </w:r>
      <w:r w:rsidR="009A0433">
        <w:tab/>
      </w:r>
      <w:r w:rsidRPr="00E44300">
        <w:t>= c</w:t>
      </w:r>
      <w:r w:rsidR="00937514" w:rsidRPr="00E44300">
        <w:t xml:space="preserve"> • </w:t>
      </w:r>
      <w:proofErr w:type="spellStart"/>
      <w:r w:rsidRPr="00E44300">
        <w:t>f</w:t>
      </w:r>
      <w:r w:rsidRPr="00F669BA">
        <w:rPr>
          <w:vertAlign w:val="subscript"/>
        </w:rPr>
        <w:t>ctd</w:t>
      </w:r>
      <w:proofErr w:type="spellEnd"/>
      <w:r w:rsidRPr="00E44300">
        <w:t xml:space="preserve"> + </w:t>
      </w:r>
      <w:r w:rsidRPr="00E44300">
        <w:rPr>
          <w:rFonts w:cs="Myriad Pro"/>
        </w:rPr>
        <w:t>μ</w:t>
      </w:r>
      <w:r w:rsidR="00F174BB" w:rsidRPr="00E44300">
        <w:t xml:space="preserve"> • </w:t>
      </w:r>
      <w:proofErr w:type="spellStart"/>
      <w:r w:rsidRPr="00E44300">
        <w:rPr>
          <w:rFonts w:cs="Myriad Pro"/>
        </w:rPr>
        <w:t>σ</w:t>
      </w:r>
      <w:r w:rsidRPr="00F669BA">
        <w:rPr>
          <w:vertAlign w:val="subscript"/>
        </w:rPr>
        <w:t>n</w:t>
      </w:r>
      <w:proofErr w:type="spellEnd"/>
      <w:r w:rsidRPr="00E44300">
        <w:t xml:space="preserve"> + </w:t>
      </w:r>
      <w:r w:rsidRPr="00E44300">
        <w:rPr>
          <w:rFonts w:cs="Myriad Pro"/>
        </w:rPr>
        <w:t>ρ</w:t>
      </w:r>
      <w:r w:rsidR="00522032" w:rsidRPr="00E44300">
        <w:rPr>
          <w:rFonts w:cs="Myriad Pro"/>
        </w:rPr>
        <w:t xml:space="preserve"> • </w:t>
      </w:r>
      <w:proofErr w:type="spellStart"/>
      <w:r w:rsidRPr="00E44300">
        <w:t>f</w:t>
      </w:r>
      <w:r w:rsidRPr="00F669BA">
        <w:rPr>
          <w:vertAlign w:val="subscript"/>
        </w:rPr>
        <w:t>yd</w:t>
      </w:r>
      <w:proofErr w:type="spellEnd"/>
      <w:r w:rsidRPr="00E44300">
        <w:t xml:space="preserve"> </w:t>
      </w:r>
      <w:r w:rsidR="00522032" w:rsidRPr="00E44300">
        <w:t xml:space="preserve">• </w:t>
      </w:r>
      <w:r w:rsidRPr="00E44300">
        <w:t>(</w:t>
      </w:r>
      <w:r w:rsidRPr="00E44300">
        <w:rPr>
          <w:rFonts w:cs="Myriad Pro"/>
        </w:rPr>
        <w:t>μ</w:t>
      </w:r>
      <w:r w:rsidRPr="00E44300">
        <w:t xml:space="preserve"> </w:t>
      </w:r>
      <w:r w:rsidR="00522032" w:rsidRPr="00E44300">
        <w:t>•</w:t>
      </w:r>
      <w:r w:rsidRPr="00E44300">
        <w:t xml:space="preserve"> sin </w:t>
      </w:r>
      <w:r w:rsidRPr="00E44300">
        <w:rPr>
          <w:rFonts w:cs="Myriad Pro"/>
        </w:rPr>
        <w:t>α</w:t>
      </w:r>
      <w:r w:rsidRPr="00E44300">
        <w:t xml:space="preserve"> + cos </w:t>
      </w:r>
      <w:r w:rsidRPr="00E44300">
        <w:rPr>
          <w:rFonts w:cs="Myriad Pro"/>
        </w:rPr>
        <w:t>α</w:t>
      </w:r>
      <w:r w:rsidRPr="00E44300">
        <w:t xml:space="preserve">) </w:t>
      </w:r>
      <w:r w:rsidRPr="00E44300">
        <w:rPr>
          <w:rFonts w:cs="Myriad Pro"/>
        </w:rPr>
        <w:t>≤</w:t>
      </w:r>
      <w:r w:rsidRPr="00E44300">
        <w:t xml:space="preserve"> 0,5 </w:t>
      </w:r>
      <w:r w:rsidR="00DB6440" w:rsidRPr="00E44300">
        <w:t>•</w:t>
      </w:r>
      <w:r w:rsidRPr="00E44300">
        <w:rPr>
          <w:rFonts w:ascii="Cambria Math" w:hAnsi="Cambria Math" w:cs="Cambria Math"/>
        </w:rPr>
        <w:t>⋅</w:t>
      </w:r>
      <w:r w:rsidR="00DB6440" w:rsidRPr="00E44300">
        <w:rPr>
          <w:rFonts w:cs="Myriad Pro"/>
        </w:rPr>
        <w:t>n</w:t>
      </w:r>
      <w:r w:rsidRPr="00E44300">
        <w:t xml:space="preserve"> </w:t>
      </w:r>
      <w:r w:rsidR="00DB6440" w:rsidRPr="00F669BA">
        <w:rPr>
          <w:rFonts w:cs="Cambria Math"/>
        </w:rPr>
        <w:t>•</w:t>
      </w:r>
      <w:r w:rsidRPr="00E44300">
        <w:t xml:space="preserve"> </w:t>
      </w:r>
      <w:proofErr w:type="spellStart"/>
      <w:r w:rsidRPr="00E44300">
        <w:t>f</w:t>
      </w:r>
      <w:r w:rsidRPr="00F669BA">
        <w:rPr>
          <w:vertAlign w:val="subscript"/>
        </w:rPr>
        <w:t>cd</w:t>
      </w:r>
      <w:proofErr w:type="spellEnd"/>
      <w:r w:rsidRPr="00E44300">
        <w:t xml:space="preserve"> </w:t>
      </w:r>
      <w:r w:rsidR="006603F9" w:rsidRPr="00E44300">
        <w:tab/>
      </w:r>
      <w:r w:rsidR="006603F9" w:rsidRPr="00E44300">
        <w:tab/>
      </w:r>
      <w:r w:rsidRPr="00E44300">
        <w:t>(6.25)</w:t>
      </w:r>
    </w:p>
    <w:p w14:paraId="6E436C6F" w14:textId="77777777" w:rsidR="007B714A" w:rsidRPr="00DE0294" w:rsidRDefault="007B714A" w:rsidP="007B714A">
      <w:r w:rsidRPr="00DE0294">
        <w:t xml:space="preserve">Mit </w:t>
      </w:r>
    </w:p>
    <w:p w14:paraId="2BA3D397" w14:textId="3F30761D" w:rsidR="007B714A" w:rsidRPr="00DE0294" w:rsidRDefault="007B714A" w:rsidP="007B714A">
      <w:r w:rsidRPr="00DE0294">
        <w:t>ν:</w:t>
      </w:r>
      <w:r w:rsidRPr="00DE0294">
        <w:tab/>
      </w:r>
      <w:r w:rsidRPr="00DE0294">
        <w:tab/>
      </w:r>
      <w:r w:rsidR="00E901E9">
        <w:t xml:space="preserve">nach </w:t>
      </w:r>
      <w:r w:rsidR="00F23B93" w:rsidRPr="00E81B1B">
        <w:t>DIN EN 1992-1-1/NA</w:t>
      </w:r>
      <w:r w:rsidR="00F23B93">
        <w:t>, z</w:t>
      </w:r>
      <w:r w:rsidR="00F23B93" w:rsidRPr="00F23B93">
        <w:t>u 6.2.2 (6)</w:t>
      </w:r>
      <w:r w:rsidR="00F23B93">
        <w:t xml:space="preserve"> ist </w:t>
      </w:r>
      <w:r w:rsidR="00BE4C9B" w:rsidRPr="00F669BA">
        <w:rPr>
          <w:rFonts w:ascii="Symbol" w:hAnsi="Symbol"/>
        </w:rPr>
        <w:t></w:t>
      </w:r>
      <w:r w:rsidR="00BE4C9B">
        <w:t xml:space="preserve"> für eine raue Fuge</w:t>
      </w:r>
      <w:r w:rsidR="00BE4C9B">
        <w:tab/>
      </w:r>
      <w:r w:rsidR="00BE4C9B">
        <w:tab/>
      </w:r>
      <w:r w:rsidR="009C33B8">
        <w:t xml:space="preserve">= </w:t>
      </w:r>
      <w:r w:rsidR="00BE4C9B">
        <w:t>0,5</w:t>
      </w:r>
    </w:p>
    <w:p w14:paraId="46F905AC" w14:textId="2593806A" w:rsidR="007B714A" w:rsidRPr="00E81B1B" w:rsidRDefault="007B714A" w:rsidP="007B714A">
      <w:r w:rsidRPr="00DE0294">
        <w:t>c</w:t>
      </w:r>
      <w:r w:rsidR="00412C1F">
        <w:t>:</w:t>
      </w:r>
      <w:r w:rsidRPr="00DE0294">
        <w:tab/>
      </w:r>
      <w:r w:rsidRPr="00DE0294">
        <w:tab/>
      </w:r>
      <w:r w:rsidR="00412C1F">
        <w:t xml:space="preserve">nach </w:t>
      </w:r>
      <w:r w:rsidR="00412C1F" w:rsidRPr="004D06EB">
        <w:t>DIN EN 1992-1-1</w:t>
      </w:r>
      <w:r w:rsidR="00FD5E78">
        <w:t>, 6.2.5 (2) ist c für eine raue Fuge</w:t>
      </w:r>
      <w:r w:rsidR="009C33B8">
        <w:tab/>
      </w:r>
      <w:r w:rsidR="009C33B8">
        <w:tab/>
      </w:r>
      <w:r w:rsidR="009C33B8">
        <w:tab/>
        <w:t>= 0,4</w:t>
      </w:r>
    </w:p>
    <w:p w14:paraId="3B6EB672" w14:textId="2CB3DBE7" w:rsidR="006268DD" w:rsidRDefault="006268DD" w:rsidP="006268DD">
      <w:r>
        <w:t xml:space="preserve">Der Bemessungswert der Betonzugfestigkeit wird definiert als </w:t>
      </w:r>
    </w:p>
    <w:p w14:paraId="12BACA8C" w14:textId="5977E0F1" w:rsidR="006268DD" w:rsidRDefault="006268DD" w:rsidP="006268DD">
      <w:pPr>
        <w:ind w:left="709" w:firstLine="709"/>
      </w:pPr>
      <w:proofErr w:type="spellStart"/>
      <w:r>
        <w:t>f</w:t>
      </w:r>
      <w:r w:rsidRPr="00F669BA">
        <w:rPr>
          <w:vertAlign w:val="subscript"/>
        </w:rPr>
        <w:t>ctd</w:t>
      </w:r>
      <w:proofErr w:type="spellEnd"/>
      <w:r>
        <w:t xml:space="preserve"> </w:t>
      </w:r>
      <w:r>
        <w:tab/>
        <w:t>= α</w:t>
      </w:r>
      <w:r w:rsidRPr="00F669BA">
        <w:rPr>
          <w:vertAlign w:val="subscript"/>
        </w:rPr>
        <w:t>ct</w:t>
      </w:r>
      <w:r>
        <w:t xml:space="preserve"> </w:t>
      </w:r>
      <w:r>
        <w:rPr>
          <w:rFonts w:ascii="Cambria Math" w:hAnsi="Cambria Math" w:cs="Cambria Math"/>
        </w:rPr>
        <w:t>•</w:t>
      </w:r>
      <w:r>
        <w:t xml:space="preserve"> f</w:t>
      </w:r>
      <w:r w:rsidRPr="00F669BA">
        <w:rPr>
          <w:vertAlign w:val="subscript"/>
        </w:rPr>
        <w:t>ctk;0,05</w:t>
      </w:r>
      <w:r>
        <w:t xml:space="preserve"> / </w:t>
      </w:r>
      <w:proofErr w:type="spellStart"/>
      <w:r>
        <w:rPr>
          <w:rFonts w:cs="Myriad Pro"/>
        </w:rPr>
        <w:t>γ</w:t>
      </w:r>
      <w:r w:rsidRPr="00F669BA">
        <w:rPr>
          <w:strike/>
        </w:rPr>
        <w:t>C</w:t>
      </w:r>
      <w:proofErr w:type="spellEnd"/>
      <w:r>
        <w:t xml:space="preserve"> </w:t>
      </w:r>
      <w:r w:rsidR="00905A2D">
        <w:tab/>
      </w:r>
      <w:r w:rsidR="00905A2D">
        <w:tab/>
      </w:r>
      <w:r w:rsidR="00905A2D">
        <w:tab/>
      </w:r>
      <w:r w:rsidR="00905A2D">
        <w:tab/>
      </w:r>
      <w:r w:rsidR="00905A2D">
        <w:tab/>
      </w:r>
      <w:r w:rsidR="00905A2D">
        <w:tab/>
      </w:r>
      <w:r w:rsidR="00905A2D">
        <w:tab/>
      </w:r>
      <w:r>
        <w:t>(3.16)</w:t>
      </w:r>
    </w:p>
    <w:p w14:paraId="66FD62B4" w14:textId="492CF290" w:rsidR="00905A2D" w:rsidRPr="00BA37AD" w:rsidRDefault="00905A2D" w:rsidP="00F669BA">
      <w:pPr>
        <w:ind w:left="709" w:firstLine="709"/>
      </w:pPr>
      <w:proofErr w:type="spellStart"/>
      <w:r>
        <w:t>f</w:t>
      </w:r>
      <w:r w:rsidRPr="00435C77">
        <w:rPr>
          <w:vertAlign w:val="subscript"/>
        </w:rPr>
        <w:t>ctd</w:t>
      </w:r>
      <w:proofErr w:type="spellEnd"/>
      <w:r>
        <w:rPr>
          <w:vertAlign w:val="subscript"/>
        </w:rPr>
        <w:tab/>
      </w:r>
      <w:r w:rsidR="00BA37AD">
        <w:t xml:space="preserve">= </w:t>
      </w:r>
      <w:r w:rsidR="00BE04C1">
        <w:t xml:space="preserve">0,85 • </w:t>
      </w:r>
      <w:r w:rsidR="00AC5032">
        <w:t>2,0 / 1,5</w:t>
      </w:r>
      <w:r w:rsidR="00AC5032">
        <w:tab/>
      </w:r>
      <w:r w:rsidR="00AC5032">
        <w:tab/>
      </w:r>
      <w:r w:rsidR="00AC5032">
        <w:tab/>
      </w:r>
      <w:r w:rsidR="00AC5032">
        <w:tab/>
      </w:r>
      <w:r w:rsidR="00AC5032">
        <w:tab/>
      </w:r>
      <w:r w:rsidR="00AC5032">
        <w:tab/>
      </w:r>
      <w:r w:rsidR="00AC5032">
        <w:tab/>
        <w:t xml:space="preserve">= </w:t>
      </w:r>
      <w:r w:rsidR="008624BC">
        <w:t xml:space="preserve">1,13 </w:t>
      </w:r>
      <w:r w:rsidR="00F259A1">
        <w:t>M</w:t>
      </w:r>
      <w:r w:rsidR="008624BC">
        <w:t>N/m²</w:t>
      </w:r>
    </w:p>
    <w:p w14:paraId="5D771282" w14:textId="167E9F87" w:rsidR="00BF0050" w:rsidRDefault="00BF0050" w:rsidP="00BF0050">
      <w:r>
        <w:t xml:space="preserve">Der Bemessungswert der Betondruckfestigkeit wird definiert als </w:t>
      </w:r>
    </w:p>
    <w:p w14:paraId="26A70A84" w14:textId="1ECB09C9" w:rsidR="00BF0050" w:rsidRDefault="00BF0050" w:rsidP="00C40804">
      <w:pPr>
        <w:ind w:left="709" w:firstLine="709"/>
      </w:pPr>
      <w:proofErr w:type="spellStart"/>
      <w:r w:rsidRPr="00E44300">
        <w:t>f</w:t>
      </w:r>
      <w:r w:rsidRPr="00F669BA">
        <w:rPr>
          <w:vertAlign w:val="subscript"/>
        </w:rPr>
        <w:t>cd</w:t>
      </w:r>
      <w:proofErr w:type="spellEnd"/>
      <w:r w:rsidRPr="00E44300">
        <w:t xml:space="preserve"> </w:t>
      </w:r>
      <w:r w:rsidR="009A0433">
        <w:tab/>
      </w:r>
      <w:r w:rsidRPr="00E44300">
        <w:t>= α</w:t>
      </w:r>
      <w:r w:rsidRPr="00F669BA">
        <w:rPr>
          <w:vertAlign w:val="subscript"/>
        </w:rPr>
        <w:t>cc</w:t>
      </w:r>
      <w:r w:rsidRPr="00E44300">
        <w:t xml:space="preserve"> </w:t>
      </w:r>
      <w:r w:rsidR="00C40804" w:rsidRPr="00F669BA">
        <w:rPr>
          <w:rFonts w:cs="Cambria Math"/>
        </w:rPr>
        <w:t>•</w:t>
      </w:r>
      <w:r w:rsidRPr="00E44300">
        <w:t xml:space="preserve"> </w:t>
      </w:r>
      <w:proofErr w:type="spellStart"/>
      <w:r w:rsidRPr="00E44300">
        <w:t>f</w:t>
      </w:r>
      <w:r w:rsidRPr="00F669BA">
        <w:rPr>
          <w:vertAlign w:val="subscript"/>
        </w:rPr>
        <w:t>ck</w:t>
      </w:r>
      <w:proofErr w:type="spellEnd"/>
      <w:r w:rsidRPr="00E44300">
        <w:t xml:space="preserve"> / </w:t>
      </w:r>
      <w:proofErr w:type="spellStart"/>
      <w:r w:rsidRPr="00E44300">
        <w:rPr>
          <w:rFonts w:cs="Myriad Pro"/>
        </w:rPr>
        <w:t>γ</w:t>
      </w:r>
      <w:r w:rsidRPr="00F669BA">
        <w:rPr>
          <w:vertAlign w:val="subscript"/>
        </w:rPr>
        <w:t>C</w:t>
      </w:r>
      <w:proofErr w:type="spellEnd"/>
      <w:r w:rsidRPr="00E44300">
        <w:t xml:space="preserve"> </w:t>
      </w:r>
      <w:r w:rsidR="00C40804" w:rsidRPr="00E44300">
        <w:tab/>
      </w:r>
      <w:r w:rsidR="00E44300">
        <w:tab/>
      </w:r>
      <w:r w:rsidR="00E44300">
        <w:tab/>
      </w:r>
      <w:r w:rsidR="00E44300">
        <w:tab/>
      </w:r>
      <w:r w:rsidR="00E44300">
        <w:tab/>
      </w:r>
      <w:r w:rsidR="00E44300">
        <w:tab/>
      </w:r>
      <w:r w:rsidR="00E44300">
        <w:tab/>
      </w:r>
      <w:r w:rsidRPr="00E44300">
        <w:t>(3.15)</w:t>
      </w:r>
    </w:p>
    <w:p w14:paraId="7397E968" w14:textId="7BBB0A89" w:rsidR="00980057" w:rsidRPr="00281B58" w:rsidRDefault="009A0433" w:rsidP="00F669BA">
      <w:pPr>
        <w:ind w:left="709" w:firstLine="709"/>
      </w:pPr>
      <w:proofErr w:type="spellStart"/>
      <w:r w:rsidRPr="00435C77">
        <w:t>f</w:t>
      </w:r>
      <w:r w:rsidRPr="00435C77">
        <w:rPr>
          <w:vertAlign w:val="subscript"/>
        </w:rPr>
        <w:t>cd</w:t>
      </w:r>
      <w:proofErr w:type="spellEnd"/>
      <w:r w:rsidR="00281B58">
        <w:rPr>
          <w:vertAlign w:val="subscript"/>
        </w:rPr>
        <w:tab/>
      </w:r>
      <w:r w:rsidR="00281B58" w:rsidRPr="00F669BA">
        <w:t xml:space="preserve">= </w:t>
      </w:r>
      <w:r w:rsidR="00A54505">
        <w:t xml:space="preserve">0,85 </w:t>
      </w:r>
      <w:r w:rsidR="00D36D72">
        <w:t>• 30</w:t>
      </w:r>
      <w:r w:rsidR="00B65E69">
        <w:t xml:space="preserve"> / 1,5</w:t>
      </w:r>
      <w:r w:rsidR="00B65E69">
        <w:tab/>
      </w:r>
      <w:r w:rsidR="00B65E69">
        <w:tab/>
      </w:r>
      <w:r w:rsidR="00B65E69">
        <w:tab/>
      </w:r>
      <w:r w:rsidR="00B65E69">
        <w:tab/>
      </w:r>
      <w:r w:rsidR="00B65E69">
        <w:tab/>
      </w:r>
      <w:r w:rsidR="00B65E69">
        <w:tab/>
      </w:r>
      <w:r w:rsidR="00B65E69">
        <w:tab/>
        <w:t xml:space="preserve">= </w:t>
      </w:r>
      <w:r w:rsidR="00E31F4F">
        <w:t xml:space="preserve">17 </w:t>
      </w:r>
      <w:r w:rsidR="00F259A1">
        <w:t>M</w:t>
      </w:r>
      <w:r w:rsidR="00E31F4F">
        <w:t>N/m²</w:t>
      </w:r>
    </w:p>
    <w:p w14:paraId="47E688BA" w14:textId="02F7899F" w:rsidR="007B714A" w:rsidRPr="00E81B1B" w:rsidRDefault="007B714A" w:rsidP="007B714A">
      <w:proofErr w:type="spellStart"/>
      <w:r w:rsidRPr="00E81B1B">
        <w:t>σ</w:t>
      </w:r>
      <w:r w:rsidRPr="00E81B1B">
        <w:rPr>
          <w:vertAlign w:val="subscript"/>
        </w:rPr>
        <w:t>n</w:t>
      </w:r>
      <w:proofErr w:type="spellEnd"/>
      <w:r w:rsidRPr="00E81B1B">
        <w:t>:</w:t>
      </w:r>
      <w:r w:rsidRPr="00E81B1B">
        <w:tab/>
      </w:r>
      <w:r w:rsidRPr="00E81B1B">
        <w:tab/>
        <w:t>Spannung Quer zur Fugenebene</w:t>
      </w:r>
      <w:r w:rsidR="00096719">
        <w:t xml:space="preserve"> </w:t>
      </w:r>
      <w:r w:rsidR="00096719">
        <w:rPr>
          <w:rFonts w:ascii="Wingdings" w:eastAsia="Wingdings" w:hAnsi="Wingdings" w:cs="Wingdings"/>
        </w:rPr>
        <w:t></w:t>
      </w:r>
      <w:r w:rsidR="00096719">
        <w:t xml:space="preserve"> </w:t>
      </w:r>
      <w:r w:rsidR="00B611A4">
        <w:t>0, auf der sicheren Seite liegend</w:t>
      </w:r>
    </w:p>
    <w:p w14:paraId="72181019" w14:textId="0D2D6785" w:rsidR="007B714A" w:rsidRPr="00E81B1B" w:rsidRDefault="007B714A" w:rsidP="007B714A">
      <w:r w:rsidRPr="00E81B1B">
        <w:t>ρ:</w:t>
      </w:r>
      <w:r w:rsidRPr="00E81B1B">
        <w:tab/>
      </w:r>
      <w:r w:rsidRPr="00E81B1B">
        <w:tab/>
        <w:t>A</w:t>
      </w:r>
      <w:r w:rsidRPr="0078220A">
        <w:rPr>
          <w:vertAlign w:val="subscript"/>
        </w:rPr>
        <w:t>s</w:t>
      </w:r>
      <w:r w:rsidRPr="00E81B1B">
        <w:t>/A</w:t>
      </w:r>
      <w:r w:rsidRPr="0078220A">
        <w:rPr>
          <w:vertAlign w:val="subscript"/>
        </w:rPr>
        <w:t>i</w:t>
      </w:r>
      <w:r w:rsidRPr="00E81B1B">
        <w:t>: Verhältnis der fugenkreuzenden Bewehrung zu der Fugenfläche</w:t>
      </w:r>
      <w:r w:rsidR="00B611A4">
        <w:t xml:space="preserve"> </w:t>
      </w:r>
      <w:r w:rsidR="00B611A4">
        <w:rPr>
          <w:rFonts w:ascii="Wingdings" w:eastAsia="Wingdings" w:hAnsi="Wingdings" w:cs="Wingdings"/>
        </w:rPr>
        <w:t></w:t>
      </w:r>
      <w:r w:rsidR="00B611A4">
        <w:t xml:space="preserve"> 0</w:t>
      </w:r>
      <w:r w:rsidRPr="00E81B1B">
        <w:t xml:space="preserve"> </w:t>
      </w:r>
    </w:p>
    <w:p w14:paraId="5F8D2BDC" w14:textId="5BFB3027" w:rsidR="002462ED" w:rsidRPr="004D722A" w:rsidRDefault="002462ED" w:rsidP="00F669BA">
      <w:r w:rsidRPr="004D722A">
        <w:t xml:space="preserve">Damit wird </w:t>
      </w:r>
      <w:r w:rsidR="004E0BB0" w:rsidRPr="004D722A">
        <w:tab/>
      </w:r>
      <w:proofErr w:type="spellStart"/>
      <w:r w:rsidRPr="004D722A">
        <w:t>n</w:t>
      </w:r>
      <w:r w:rsidRPr="004D722A">
        <w:rPr>
          <w:vertAlign w:val="subscript"/>
        </w:rPr>
        <w:t>Rdi</w:t>
      </w:r>
      <w:proofErr w:type="spellEnd"/>
      <w:r w:rsidRPr="004D722A">
        <w:t xml:space="preserve"> </w:t>
      </w:r>
      <w:r w:rsidRPr="004D722A">
        <w:tab/>
        <w:t xml:space="preserve">= c • </w:t>
      </w:r>
      <w:proofErr w:type="spellStart"/>
      <w:r w:rsidRPr="004D722A">
        <w:t>f</w:t>
      </w:r>
      <w:r w:rsidRPr="004D722A">
        <w:rPr>
          <w:vertAlign w:val="subscript"/>
        </w:rPr>
        <w:t>ctd</w:t>
      </w:r>
      <w:proofErr w:type="spellEnd"/>
      <w:r w:rsidRPr="004D722A">
        <w:t xml:space="preserve"> </w:t>
      </w:r>
      <w:r w:rsidRPr="004D722A">
        <w:rPr>
          <w:rFonts w:cs="Myriad Pro"/>
        </w:rPr>
        <w:t>≤</w:t>
      </w:r>
      <w:r w:rsidRPr="004D722A">
        <w:t xml:space="preserve"> 0,5 •</w:t>
      </w:r>
      <w:r w:rsidRPr="004D722A">
        <w:rPr>
          <w:rFonts w:ascii="Cambria Math" w:hAnsi="Cambria Math" w:cs="Cambria Math"/>
        </w:rPr>
        <w:t>⋅</w:t>
      </w:r>
      <w:r w:rsidRPr="004D722A">
        <w:rPr>
          <w:rFonts w:cs="Myriad Pro"/>
        </w:rPr>
        <w:t>n</w:t>
      </w:r>
      <w:r w:rsidRPr="004D722A">
        <w:t xml:space="preserve"> </w:t>
      </w:r>
      <w:r w:rsidRPr="004D722A">
        <w:rPr>
          <w:rFonts w:cs="Cambria Math"/>
        </w:rPr>
        <w:t>•</w:t>
      </w:r>
      <w:r w:rsidRPr="004D722A">
        <w:t xml:space="preserve"> </w:t>
      </w:r>
      <w:proofErr w:type="spellStart"/>
      <w:r w:rsidRPr="004D722A">
        <w:t>f</w:t>
      </w:r>
      <w:r w:rsidRPr="004D722A">
        <w:rPr>
          <w:vertAlign w:val="subscript"/>
        </w:rPr>
        <w:t>cd</w:t>
      </w:r>
      <w:proofErr w:type="spellEnd"/>
      <w:r w:rsidRPr="004D722A">
        <w:t xml:space="preserve"> </w:t>
      </w:r>
      <w:r w:rsidRPr="004D722A">
        <w:tab/>
      </w:r>
      <w:r w:rsidRPr="004D722A">
        <w:tab/>
      </w:r>
    </w:p>
    <w:p w14:paraId="343EC0A6" w14:textId="0C659FBF" w:rsidR="007B714A" w:rsidRPr="00F669BA" w:rsidRDefault="004E0BB0" w:rsidP="004F2028">
      <w:pPr>
        <w:ind w:left="709" w:firstLine="709"/>
        <w:rPr>
          <w:rFonts w:cs="Arial"/>
        </w:rPr>
      </w:pPr>
      <w:proofErr w:type="spellStart"/>
      <w:r w:rsidRPr="004D722A">
        <w:t>n</w:t>
      </w:r>
      <w:r w:rsidRPr="004D722A">
        <w:rPr>
          <w:vertAlign w:val="subscript"/>
        </w:rPr>
        <w:t>Rdi</w:t>
      </w:r>
      <w:proofErr w:type="spellEnd"/>
      <w:r w:rsidRPr="004D722A">
        <w:t xml:space="preserve"> </w:t>
      </w:r>
      <w:r w:rsidRPr="004D722A">
        <w:tab/>
        <w:t>=</w:t>
      </w:r>
      <w:r w:rsidR="004F2028" w:rsidRPr="004D722A">
        <w:t xml:space="preserve"> 0,4 • 1,13 = </w:t>
      </w:r>
      <w:r w:rsidR="00B74FA5" w:rsidRPr="004D722A">
        <w:t>0,45 ≤</w:t>
      </w:r>
      <w:r w:rsidR="00D40B6D" w:rsidRPr="00F669BA">
        <w:rPr>
          <w:rFonts w:cs="Arial"/>
        </w:rPr>
        <w:t xml:space="preserve"> 0,5 • 0,5 • 17 = </w:t>
      </w:r>
      <w:r w:rsidR="00CF40A6" w:rsidRPr="00F669BA">
        <w:rPr>
          <w:rFonts w:cs="Arial"/>
        </w:rPr>
        <w:t>4,25 [N/mm²]</w:t>
      </w:r>
    </w:p>
    <w:p w14:paraId="79BE0256" w14:textId="3EE74528" w:rsidR="00CB7F8C" w:rsidRDefault="0088107D" w:rsidP="0088107D">
      <w:r w:rsidRPr="00522405">
        <w:t>Für eine Ausführung mit 10 cm Deckenplatte und einer Fugenlänge von 16,2 m können je Vergussfuge 729 kN übertragen werden</w:t>
      </w:r>
      <w:r>
        <w:t xml:space="preserve">. </w:t>
      </w:r>
      <w:r w:rsidR="00A01672">
        <w:t>Die Fugenlänge entspricht hier der Länge von zwei Deckenplatten.</w:t>
      </w:r>
      <w:r w:rsidR="004446E0">
        <w:t xml:space="preserve"> Die am Referen</w:t>
      </w:r>
      <w:r w:rsidR="0078220A">
        <w:t>zgebäude</w:t>
      </w:r>
      <w:r w:rsidR="004446E0">
        <w:t xml:space="preserve"> ermittelten Lasten betragen 94 kN im Lastfall GZT. Eine Ausführung ohne Fugenbewehrung und mit rauer Fuge kann die auftretenden Lasten aufnehmen. 729 kN &gt; 94 </w:t>
      </w:r>
      <w:commentRangeStart w:id="48"/>
      <w:commentRangeStart w:id="49"/>
      <w:commentRangeStart w:id="50"/>
      <w:r w:rsidR="004446E0">
        <w:t>kN</w:t>
      </w:r>
      <w:commentRangeEnd w:id="48"/>
      <w:r w:rsidR="004446E0">
        <w:rPr>
          <w:rStyle w:val="Kommentarzeichen"/>
        </w:rPr>
        <w:commentReference w:id="48"/>
      </w:r>
      <w:commentRangeEnd w:id="49"/>
      <w:r w:rsidR="004446E0">
        <w:rPr>
          <w:rStyle w:val="Kommentarzeichen"/>
        </w:rPr>
        <w:commentReference w:id="49"/>
      </w:r>
      <w:commentRangeEnd w:id="50"/>
      <w:r w:rsidR="004446E0">
        <w:rPr>
          <w:rStyle w:val="Kommentarzeichen"/>
        </w:rPr>
        <w:commentReference w:id="50"/>
      </w:r>
      <w:r w:rsidR="004446E0">
        <w:t>.</w:t>
      </w:r>
    </w:p>
    <w:p w14:paraId="1710FDAE" w14:textId="0FEB0A7A" w:rsidR="0088107D" w:rsidRDefault="00CB7F8C" w:rsidP="0088107D">
      <w:commentRangeStart w:id="51"/>
      <w:proofErr w:type="spellStart"/>
      <w:proofErr w:type="gramStart"/>
      <w:r>
        <w:t>V,</w:t>
      </w:r>
      <w:r w:rsidRPr="00A01672">
        <w:rPr>
          <w:vertAlign w:val="subscript"/>
        </w:rPr>
        <w:t>längs</w:t>
      </w:r>
      <w:proofErr w:type="spellEnd"/>
      <w:proofErr w:type="gramEnd"/>
      <w:r>
        <w:t xml:space="preserve"> =</w:t>
      </w:r>
      <w:r w:rsidR="0088107D" w:rsidRPr="00522405">
        <w:t xml:space="preserve"> 0,45 </w:t>
      </w:r>
      <w:r w:rsidR="00765EA1">
        <w:t>x</w:t>
      </w:r>
      <w:r w:rsidR="0088107D" w:rsidRPr="00522405">
        <w:t xml:space="preserve"> 0,1 </w:t>
      </w:r>
      <w:r w:rsidR="005E4184">
        <w:t>x</w:t>
      </w:r>
      <w:r w:rsidR="0088107D" w:rsidRPr="00522405">
        <w:t xml:space="preserve"> 16,2 = 0,729 MN entspr.</w:t>
      </w:r>
      <w:r w:rsidR="005E4184">
        <w:t xml:space="preserve"> 729 kN</w:t>
      </w:r>
      <w:r w:rsidR="0088107D">
        <w:t xml:space="preserve">. </w:t>
      </w:r>
      <w:commentRangeEnd w:id="51"/>
      <w:r w:rsidR="00A01672">
        <w:rPr>
          <w:rStyle w:val="Kommentarzeichen"/>
        </w:rPr>
        <w:commentReference w:id="51"/>
      </w:r>
    </w:p>
    <w:p w14:paraId="46FDA417" w14:textId="77777777" w:rsidR="004446E0" w:rsidRDefault="004446E0" w:rsidP="0088107D"/>
    <w:p w14:paraId="3010C51B" w14:textId="0B8C80A2" w:rsidR="0030391B" w:rsidRDefault="0030391B" w:rsidP="00F669BA">
      <w:pPr>
        <w:keepNext/>
      </w:pPr>
      <w:r>
        <w:rPr>
          <w:noProof/>
        </w:rPr>
        <w:drawing>
          <wp:inline distT="0" distB="0" distL="0" distR="0" wp14:anchorId="43C2050B" wp14:editId="65BAD479">
            <wp:extent cx="4412171" cy="2473637"/>
            <wp:effectExtent l="0" t="0" r="7620" b="3175"/>
            <wp:docPr id="1079579650" name="Picture 10795796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9650" name="Picture 1079579650" descr="Chart, histogram&#10;&#10;Description automatically generated"/>
                    <pic:cNvPicPr/>
                  </pic:nvPicPr>
                  <pic:blipFill>
                    <a:blip r:embed="rId20"/>
                    <a:stretch>
                      <a:fillRect/>
                    </a:stretch>
                  </pic:blipFill>
                  <pic:spPr>
                    <a:xfrm>
                      <a:off x="0" y="0"/>
                      <a:ext cx="4425431" cy="2481071"/>
                    </a:xfrm>
                    <a:prstGeom prst="rect">
                      <a:avLst/>
                    </a:prstGeom>
                  </pic:spPr>
                </pic:pic>
              </a:graphicData>
            </a:graphic>
          </wp:inline>
        </w:drawing>
      </w:r>
    </w:p>
    <w:p w14:paraId="12831515" w14:textId="252D8EE3" w:rsidR="0030391B" w:rsidRDefault="0030391B" w:rsidP="00F669BA">
      <w:pPr>
        <w:pStyle w:val="Beschriftung"/>
        <w:jc w:val="both"/>
      </w:pPr>
      <w:bookmarkStart w:id="52" w:name="_Toc93048404"/>
      <w:r>
        <w:t xml:space="preserve">Abbildung </w:t>
      </w:r>
      <w:r w:rsidR="00953083">
        <w:rPr>
          <w:noProof/>
        </w:rPr>
        <w:fldChar w:fldCharType="begin"/>
      </w:r>
      <w:r w:rsidR="00953083">
        <w:rPr>
          <w:noProof/>
        </w:rPr>
        <w:instrText xml:space="preserve"> SEQ Abbildung \* ARABIC </w:instrText>
      </w:r>
      <w:r w:rsidR="00953083">
        <w:rPr>
          <w:noProof/>
        </w:rPr>
        <w:fldChar w:fldCharType="separate"/>
      </w:r>
      <w:r w:rsidR="00916225">
        <w:rPr>
          <w:noProof/>
        </w:rPr>
        <w:t>74</w:t>
      </w:r>
      <w:r w:rsidR="00953083">
        <w:rPr>
          <w:noProof/>
        </w:rPr>
        <w:fldChar w:fldCharType="end"/>
      </w:r>
      <w:r>
        <w:t xml:space="preserve">  </w:t>
      </w:r>
      <w:r w:rsidR="00A949AB">
        <w:t>Auflagerreaktionen G</w:t>
      </w:r>
      <w:r w:rsidR="007560AA">
        <w:t>Z</w:t>
      </w:r>
      <w:r w:rsidR="00A949AB">
        <w:t>T am Referenzmodell</w:t>
      </w:r>
      <w:bookmarkEnd w:id="52"/>
    </w:p>
    <w:p w14:paraId="1703FD34" w14:textId="77777777" w:rsidR="00334624" w:rsidRDefault="00334624">
      <w:pPr>
        <w:spacing w:before="0" w:after="160" w:line="259" w:lineRule="auto"/>
        <w:jc w:val="left"/>
        <w:rPr>
          <w:rFonts w:ascii="Myriad Pro Light" w:eastAsiaTheme="majorEastAsia" w:hAnsi="Myriad Pro Light" w:cstheme="majorBidi"/>
          <w:b/>
          <w:sz w:val="24"/>
          <w:szCs w:val="26"/>
          <w:highlight w:val="yellow"/>
        </w:rPr>
      </w:pPr>
      <w:r>
        <w:rPr>
          <w:highlight w:val="yellow"/>
        </w:rPr>
        <w:br w:type="page"/>
      </w:r>
    </w:p>
    <w:p w14:paraId="69C80F30" w14:textId="44837F65" w:rsidR="007B714A" w:rsidRPr="0067796F" w:rsidRDefault="005A3775" w:rsidP="007560AA">
      <w:pPr>
        <w:pStyle w:val="berschrift2"/>
        <w:numPr>
          <w:ilvl w:val="1"/>
          <w:numId w:val="29"/>
        </w:numPr>
      </w:pPr>
      <w:bookmarkStart w:id="53" w:name="_Toc93048306"/>
      <w:r w:rsidRPr="0067796F">
        <w:lastRenderedPageBreak/>
        <w:t>Zusammenfassung</w:t>
      </w:r>
      <w:bookmarkEnd w:id="53"/>
      <w:r w:rsidR="00556F7C">
        <w:t xml:space="preserve"> und Fazit</w:t>
      </w:r>
    </w:p>
    <w:p w14:paraId="09119DA0" w14:textId="597273C0" w:rsidR="005A3775" w:rsidRDefault="005A3775" w:rsidP="007B714A"/>
    <w:p w14:paraId="6FFA8814" w14:textId="55D3A276" w:rsidR="002B4D0E" w:rsidRDefault="000D29FC" w:rsidP="002B4D0E">
      <w:r>
        <w:t xml:space="preserve">Die </w:t>
      </w:r>
      <w:r w:rsidR="00AF3ECF">
        <w:t xml:space="preserve">unterschiedlichen Scheibenkopplungen übertragen alle </w:t>
      </w:r>
      <w:r w:rsidR="00B612F7">
        <w:t xml:space="preserve">ähnliche </w:t>
      </w:r>
      <w:r w:rsidR="009C04E9">
        <w:t>Maximalkräfte</w:t>
      </w:r>
      <w:r w:rsidR="002B4D0E">
        <w:t>.</w:t>
      </w:r>
      <w:r w:rsidR="009C04E9">
        <w:t xml:space="preserve"> </w:t>
      </w:r>
      <w:r w:rsidR="002B4D0E">
        <w:t>G</w:t>
      </w:r>
      <w:r w:rsidR="009C04E9">
        <w:t xml:space="preserve">egenüber den </w:t>
      </w:r>
      <w:r w:rsidR="00AF3ECF">
        <w:t>am Referenzmodell ermittelten Mindestlasten</w:t>
      </w:r>
      <w:r w:rsidR="009C04E9">
        <w:t xml:space="preserve"> sind </w:t>
      </w:r>
      <w:r w:rsidR="008922C2">
        <w:t>höhere Lasten aufnehmbar, so dass auch sta</w:t>
      </w:r>
      <w:r w:rsidR="003C003E">
        <w:t>t</w:t>
      </w:r>
      <w:r w:rsidR="008922C2">
        <w:t xml:space="preserve">isch anspruchsvollere Deckensysteme </w:t>
      </w:r>
      <w:r w:rsidR="00D77079">
        <w:t>möglich sind</w:t>
      </w:r>
      <w:r w:rsidR="00102423">
        <w:t>,</w:t>
      </w:r>
      <w:r w:rsidR="00D77079">
        <w:t xml:space="preserve"> </w:t>
      </w:r>
      <w:r w:rsidR="003C003E">
        <w:t xml:space="preserve">wie schmalere Deckenfelder </w:t>
      </w:r>
      <w:r w:rsidR="00630BB9">
        <w:t>oder horizontal auskragende Deckenscheiben.</w:t>
      </w:r>
      <w:r w:rsidR="00102423">
        <w:t xml:space="preserve"> </w:t>
      </w:r>
      <w:r w:rsidR="002B4D0E">
        <w:t>Da die Varianten in Hinblick auf die Tragfähigkeit keine Unterschiede aufweisen,</w:t>
      </w:r>
      <w:r w:rsidR="004318F9">
        <w:t xml:space="preserve"> erfolgt die Bewertung anhand folgender Kriterien.</w:t>
      </w:r>
    </w:p>
    <w:p w14:paraId="794366B7" w14:textId="77777777" w:rsidR="002B4D0E" w:rsidRDefault="002B4D0E" w:rsidP="002E026D">
      <w:pPr>
        <w:pStyle w:val="AufzhlungmitQuadrat"/>
      </w:pPr>
      <w:r>
        <w:t>Wirtschaftlichkeit</w:t>
      </w:r>
    </w:p>
    <w:p w14:paraId="6C0B74D7" w14:textId="77777777" w:rsidR="002E026D" w:rsidRDefault="002B4D0E" w:rsidP="002E026D">
      <w:pPr>
        <w:pStyle w:val="AufzhlungmitQuadrat"/>
      </w:pPr>
      <w:r>
        <w:t>Zirkularität bzw. Rückbaubarkei</w:t>
      </w:r>
      <w:r w:rsidR="002E026D">
        <w:t>t</w:t>
      </w:r>
    </w:p>
    <w:p w14:paraId="594A1C41" w14:textId="0EF099C6" w:rsidR="002E026D" w:rsidRDefault="002B4D0E" w:rsidP="002E026D">
      <w:pPr>
        <w:pStyle w:val="AufzhlungmitQuadrat"/>
        <w:rPr>
          <w:ins w:id="54" w:author="Marie" w:date="2022-02-20T14:10:00Z"/>
        </w:rPr>
      </w:pPr>
      <w:r>
        <w:t>Baugeschwindigkeit bzw. Vorfertigung</w:t>
      </w:r>
    </w:p>
    <w:p w14:paraId="3F47F621" w14:textId="57AF2A92" w:rsidR="00BA67A3" w:rsidRDefault="00BA67A3" w:rsidP="002E026D">
      <w:pPr>
        <w:pStyle w:val="AufzhlungmitQuadrat"/>
      </w:pPr>
      <w:commentRangeStart w:id="55"/>
      <w:ins w:id="56" w:author="Marie" w:date="2022-02-20T14:10:00Z">
        <w:r>
          <w:t>Toleranzanforderngen</w:t>
        </w:r>
      </w:ins>
    </w:p>
    <w:p w14:paraId="7600FE73" w14:textId="531CF7A9" w:rsidR="0060004D" w:rsidRDefault="0060004D" w:rsidP="002E026D">
      <w:pPr>
        <w:pStyle w:val="AufzhlungmitQuadrat"/>
      </w:pPr>
      <w:ins w:id="57" w:author="Marie" w:date="2022-02-20T14:28:00Z">
        <w:r>
          <w:t>Anschluss von auskragenden Balkonen an die Decke</w:t>
        </w:r>
      </w:ins>
    </w:p>
    <w:p w14:paraId="1955E4A4" w14:textId="058209CD" w:rsidR="00C94620" w:rsidRDefault="00C94620" w:rsidP="002E026D">
      <w:pPr>
        <w:pStyle w:val="AufzhlungmitQuadrat"/>
      </w:pPr>
      <w:r>
        <w:t>Platz auf der Baustelle</w:t>
      </w:r>
      <w:commentRangeEnd w:id="55"/>
      <w:r>
        <w:rPr>
          <w:rStyle w:val="Kommentarzeichen"/>
          <w:rFonts w:cstheme="minorBidi"/>
          <w:noProof w:val="0"/>
          <w:lang w:val="de-DE" w:eastAsia="en-US"/>
        </w:rPr>
        <w:commentReference w:id="55"/>
      </w:r>
    </w:p>
    <w:p w14:paraId="6A332E2B" w14:textId="77777777" w:rsidR="004446E0" w:rsidRDefault="004446E0" w:rsidP="007B714A">
      <w:r>
        <w:t xml:space="preserve">Da bei allen Varianten die Längsfugen zu vergießen sind, wird dies im Folgenden Vergleich nicht weiter erwähnt. Der Verguss der Längsfugen erfolgt in allen Fällen mit Spezialmörtel, der üblicherweise nach 24 Stunden tragfähig ist. </w:t>
      </w:r>
    </w:p>
    <w:p w14:paraId="11B451A3" w14:textId="3442E727" w:rsidR="00102423" w:rsidRDefault="007E3902" w:rsidP="007B714A">
      <w:r>
        <w:t>Variante</w:t>
      </w:r>
      <w:r w:rsidR="00BD5A01">
        <w:t xml:space="preserve"> 1 mit dem Ortbetonringbalken ist besonders wirtschaftlich</w:t>
      </w:r>
      <w:r w:rsidR="00102423">
        <w:t>. Allerdings ist sie</w:t>
      </w:r>
      <w:r>
        <w:t xml:space="preserve"> in der Herstellung etwas langsamer als die beiden anderen Varianten</w:t>
      </w:r>
      <w:r w:rsidR="004F6B3F">
        <w:t xml:space="preserve">, </w:t>
      </w:r>
      <w:r>
        <w:t>weil</w:t>
      </w:r>
      <w:r w:rsidR="00480A89">
        <w:t xml:space="preserve"> das Einfädeln der Bewehrung recht zeitaufwändig ist und</w:t>
      </w:r>
      <w:r w:rsidR="004F6B3F">
        <w:t xml:space="preserve"> der Ortbetonbalken aushärten muss.</w:t>
      </w:r>
      <w:r w:rsidR="00102423">
        <w:t xml:space="preserve"> </w:t>
      </w:r>
      <w:r w:rsidR="009A686D">
        <w:t>Es können große Toleranzen ausgeglichen werde</w:t>
      </w:r>
      <w:r w:rsidR="0078220A">
        <w:t>n. Auskragende Balkone sind durch Einbauteile in den Ringbalken einfach auszuführen.</w:t>
      </w:r>
      <w:r w:rsidR="002E026D">
        <w:t xml:space="preserve"> Durch die monolithische Verbindung der Deckenelemente ist die Rückbaubarkeit dieser Variante als schlecht zu bewerten.</w:t>
      </w:r>
    </w:p>
    <w:p w14:paraId="421DBF82" w14:textId="6F2577AE" w:rsidR="002E026D" w:rsidRDefault="00061775" w:rsidP="007560AA">
      <w:pPr>
        <w:rPr>
          <w:ins w:id="58" w:author="Marie" w:date="2022-02-20T14:11:00Z"/>
        </w:rPr>
      </w:pPr>
      <w:r>
        <w:t xml:space="preserve">Die Variante </w:t>
      </w:r>
      <w:r w:rsidR="00A13506">
        <w:t xml:space="preserve">2 mit </w:t>
      </w:r>
      <w:r w:rsidR="00480A89">
        <w:t>Stahlblechen, die durch eine Schweißung oder vorgespannte Verschraubung verbunden werden, ist schneller. Allerdings bleibt die Montage durch das Verschweißen bzw. das Vorspannen der Schrauben dennoch aufwändig.</w:t>
      </w:r>
      <w:commentRangeStart w:id="59"/>
      <w:r w:rsidR="00185469">
        <w:t xml:space="preserve"> </w:t>
      </w:r>
      <w:commentRangeEnd w:id="59"/>
      <w:r w:rsidR="002E026D">
        <w:rPr>
          <w:rStyle w:val="Kommentarzeichen"/>
        </w:rPr>
        <w:commentReference w:id="59"/>
      </w:r>
      <w:r w:rsidR="00480A89">
        <w:t>Die Variante erlaubt nur geringe Toleranzen, sodass</w:t>
      </w:r>
      <w:r w:rsidR="00B06A0A">
        <w:t xml:space="preserve"> höhere </w:t>
      </w:r>
      <w:r w:rsidR="00AB2ACE">
        <w:t>Anforderungen</w:t>
      </w:r>
      <w:r w:rsidR="00B06A0A">
        <w:t xml:space="preserve"> </w:t>
      </w:r>
      <w:r w:rsidR="00AB2ACE">
        <w:t>an die Genauigkeit der Fertigteile</w:t>
      </w:r>
      <w:r w:rsidR="00480A89">
        <w:t xml:space="preserve"> gestellt werden</w:t>
      </w:r>
      <w:r w:rsidR="00AB2ACE">
        <w:t>.</w:t>
      </w:r>
      <w:r w:rsidR="002E026D">
        <w:t xml:space="preserve"> Die Rückbaubarkeit ist</w:t>
      </w:r>
      <w:r w:rsidR="00480A89">
        <w:t>, sofern die Aussparung für die Verbindung nicht vergossen wurde,</w:t>
      </w:r>
      <w:r w:rsidR="0078220A">
        <w:t xml:space="preserve"> möglich, jedoch weiterhin mit Aufwand für das Auftrennen bzw. Lösen der Verbindung verbunden. </w:t>
      </w:r>
      <w:r w:rsidR="00AB2ACE">
        <w:t xml:space="preserve">Variante 3 </w:t>
      </w:r>
      <w:r w:rsidR="007560AA">
        <w:t>mit Kopplungselementen</w:t>
      </w:r>
      <w:r w:rsidR="004A399B">
        <w:t xml:space="preserve"> erlaubt die schnellste Montage, ist aber </w:t>
      </w:r>
      <w:commentRangeStart w:id="60"/>
      <w:r w:rsidR="004A399B">
        <w:t>teurer</w:t>
      </w:r>
      <w:r w:rsidR="00AE0D5E">
        <w:t xml:space="preserve"> </w:t>
      </w:r>
      <w:commentRangeEnd w:id="60"/>
      <w:r w:rsidR="009A686D">
        <w:rPr>
          <w:rStyle w:val="Kommentarzeichen"/>
        </w:rPr>
        <w:commentReference w:id="60"/>
      </w:r>
      <w:r w:rsidR="00AE0D5E">
        <w:t>durch den Einsatz</w:t>
      </w:r>
      <w:r w:rsidR="007560AA">
        <w:t xml:space="preserve"> </w:t>
      </w:r>
      <w:r w:rsidR="00AE0D5E">
        <w:t>dieser Spezialverbinder.</w:t>
      </w:r>
      <w:r w:rsidR="002E026D">
        <w:t xml:space="preserve"> Da diese sich wieder öffnen lassen, ist die Rückbaubarkeit hier am günstigsten</w:t>
      </w:r>
      <w:r w:rsidR="00480A89">
        <w:t>, vorausgesetzt, die Aussparung für die Koppelelemente wurde nicht vergossen</w:t>
      </w:r>
      <w:r w:rsidR="002E026D">
        <w:t>.</w:t>
      </w:r>
      <w:r w:rsidR="002E026D" w:rsidRPr="002E026D">
        <w:t xml:space="preserve"> </w:t>
      </w:r>
      <w:r w:rsidR="0078220A">
        <w:t xml:space="preserve">Bei Varianten 2 und 3 ist der Anschluss auskragender Balkone nicht ohne zusätzliche Aussparungen in den Fertigteilen möglich. </w:t>
      </w:r>
    </w:p>
    <w:p w14:paraId="51763C80" w14:textId="77777777" w:rsidR="00BA67A3" w:rsidRDefault="00BA67A3" w:rsidP="007560AA">
      <w:pPr>
        <w:rPr>
          <w:ins w:id="61" w:author="Marie" w:date="2022-02-20T14:10:00Z"/>
        </w:rPr>
      </w:pPr>
    </w:p>
    <w:tbl>
      <w:tblPr>
        <w:tblStyle w:val="Tabellenraster"/>
        <w:tblW w:w="0" w:type="auto"/>
        <w:tblLook w:val="04A0" w:firstRow="1" w:lastRow="0" w:firstColumn="1" w:lastColumn="0" w:noHBand="0" w:noVBand="1"/>
      </w:tblPr>
      <w:tblGrid>
        <w:gridCol w:w="2265"/>
        <w:gridCol w:w="2265"/>
        <w:gridCol w:w="2265"/>
        <w:gridCol w:w="2265"/>
      </w:tblGrid>
      <w:tr w:rsidR="00BA67A3" w14:paraId="10CC4DE6" w14:textId="77777777" w:rsidTr="00BA67A3">
        <w:trPr>
          <w:ins w:id="62" w:author="Marie" w:date="2022-02-20T14:10:00Z"/>
        </w:trPr>
        <w:tc>
          <w:tcPr>
            <w:tcW w:w="2265" w:type="dxa"/>
          </w:tcPr>
          <w:p w14:paraId="4AFDCB73" w14:textId="77777777" w:rsidR="00BA67A3" w:rsidRDefault="00BA67A3" w:rsidP="007560AA">
            <w:pPr>
              <w:rPr>
                <w:ins w:id="63" w:author="Marie" w:date="2022-02-20T14:10:00Z"/>
              </w:rPr>
            </w:pPr>
            <w:commentRangeStart w:id="64"/>
          </w:p>
        </w:tc>
        <w:tc>
          <w:tcPr>
            <w:tcW w:w="2265" w:type="dxa"/>
          </w:tcPr>
          <w:p w14:paraId="0572EA80" w14:textId="03E8087E" w:rsidR="00BA67A3" w:rsidRDefault="00BA67A3" w:rsidP="007560AA">
            <w:pPr>
              <w:rPr>
                <w:ins w:id="65" w:author="Marie" w:date="2022-02-20T14:10:00Z"/>
              </w:rPr>
            </w:pPr>
            <w:ins w:id="66" w:author="Marie" w:date="2022-02-20T14:10:00Z">
              <w:r>
                <w:t>Ortbeton Ringbalk</w:t>
              </w:r>
            </w:ins>
            <w:ins w:id="67" w:author="Marie" w:date="2022-02-20T14:11:00Z">
              <w:r>
                <w:t>en</w:t>
              </w:r>
            </w:ins>
          </w:p>
        </w:tc>
        <w:tc>
          <w:tcPr>
            <w:tcW w:w="2265" w:type="dxa"/>
          </w:tcPr>
          <w:p w14:paraId="249ADD4F" w14:textId="31B6E7A8" w:rsidR="00BA67A3" w:rsidRDefault="00BA67A3" w:rsidP="007560AA">
            <w:pPr>
              <w:rPr>
                <w:ins w:id="68" w:author="Marie" w:date="2022-02-20T14:10:00Z"/>
              </w:rPr>
            </w:pPr>
            <w:ins w:id="69" w:author="Marie" w:date="2022-02-20T14:11:00Z">
              <w:r>
                <w:t>Stahlblech-Verbindung</w:t>
              </w:r>
            </w:ins>
          </w:p>
        </w:tc>
        <w:tc>
          <w:tcPr>
            <w:tcW w:w="2265" w:type="dxa"/>
          </w:tcPr>
          <w:p w14:paraId="6428EB00" w14:textId="309BE081" w:rsidR="00BA67A3" w:rsidRDefault="00BA67A3" w:rsidP="007560AA">
            <w:pPr>
              <w:rPr>
                <w:ins w:id="70" w:author="Marie" w:date="2022-02-20T14:10:00Z"/>
              </w:rPr>
            </w:pPr>
            <w:ins w:id="71" w:author="Marie" w:date="2022-02-20T14:11:00Z">
              <w:r>
                <w:t>Kopplungselemente</w:t>
              </w:r>
            </w:ins>
          </w:p>
        </w:tc>
      </w:tr>
      <w:tr w:rsidR="00BA67A3" w14:paraId="158EC8A2" w14:textId="77777777" w:rsidTr="00BA67A3">
        <w:trPr>
          <w:ins w:id="72" w:author="Marie" w:date="2022-02-20T14:10:00Z"/>
        </w:trPr>
        <w:tc>
          <w:tcPr>
            <w:tcW w:w="2265" w:type="dxa"/>
          </w:tcPr>
          <w:p w14:paraId="08D51D71" w14:textId="6609E7E3" w:rsidR="00BA67A3" w:rsidRDefault="00BA67A3" w:rsidP="007560AA">
            <w:pPr>
              <w:rPr>
                <w:ins w:id="73" w:author="Marie" w:date="2022-02-20T14:10:00Z"/>
              </w:rPr>
            </w:pPr>
            <w:ins w:id="74" w:author="Marie" w:date="2022-02-20T14:10:00Z">
              <w:r>
                <w:t>Wirtschaftlichkeit</w:t>
              </w:r>
            </w:ins>
          </w:p>
        </w:tc>
        <w:tc>
          <w:tcPr>
            <w:tcW w:w="2265" w:type="dxa"/>
          </w:tcPr>
          <w:p w14:paraId="72D723F5" w14:textId="40E91CEE" w:rsidR="00BA67A3" w:rsidRDefault="00BA67A3" w:rsidP="007560AA">
            <w:pPr>
              <w:rPr>
                <w:ins w:id="75" w:author="Marie" w:date="2022-02-20T14:10:00Z"/>
              </w:rPr>
            </w:pPr>
            <w:ins w:id="76" w:author="Marie" w:date="2022-02-20T14:11:00Z">
              <w:r>
                <w:t>+</w:t>
              </w:r>
            </w:ins>
          </w:p>
        </w:tc>
        <w:tc>
          <w:tcPr>
            <w:tcW w:w="2265" w:type="dxa"/>
          </w:tcPr>
          <w:p w14:paraId="428B58C7" w14:textId="41003B20" w:rsidR="00BA67A3" w:rsidRDefault="00BA67A3" w:rsidP="007560AA">
            <w:pPr>
              <w:rPr>
                <w:ins w:id="77" w:author="Marie" w:date="2022-02-20T14:10:00Z"/>
              </w:rPr>
            </w:pPr>
            <w:ins w:id="78" w:author="Marie" w:date="2022-02-20T14:11:00Z">
              <w:r>
                <w:t>0</w:t>
              </w:r>
            </w:ins>
          </w:p>
        </w:tc>
        <w:tc>
          <w:tcPr>
            <w:tcW w:w="2265" w:type="dxa"/>
          </w:tcPr>
          <w:p w14:paraId="76D99DFC" w14:textId="4A07BC4A" w:rsidR="00BA67A3" w:rsidRDefault="00BA67A3" w:rsidP="007560AA">
            <w:pPr>
              <w:rPr>
                <w:ins w:id="79" w:author="Marie" w:date="2022-02-20T14:10:00Z"/>
              </w:rPr>
            </w:pPr>
            <w:ins w:id="80" w:author="Marie" w:date="2022-02-20T14:11:00Z">
              <w:r>
                <w:t>-</w:t>
              </w:r>
            </w:ins>
          </w:p>
        </w:tc>
      </w:tr>
      <w:tr w:rsidR="00BA67A3" w14:paraId="0D7439E8" w14:textId="77777777" w:rsidTr="00BA67A3">
        <w:trPr>
          <w:ins w:id="81" w:author="Marie" w:date="2022-02-20T14:10:00Z"/>
        </w:trPr>
        <w:tc>
          <w:tcPr>
            <w:tcW w:w="2265" w:type="dxa"/>
          </w:tcPr>
          <w:p w14:paraId="21B39A89" w14:textId="30439B64" w:rsidR="00BA67A3" w:rsidRDefault="00BA67A3" w:rsidP="007560AA">
            <w:pPr>
              <w:rPr>
                <w:ins w:id="82" w:author="Marie" w:date="2022-02-20T14:10:00Z"/>
              </w:rPr>
            </w:pPr>
            <w:ins w:id="83" w:author="Marie" w:date="2022-02-20T14:10:00Z">
              <w:r>
                <w:t>Rückbaubarkeit</w:t>
              </w:r>
            </w:ins>
          </w:p>
        </w:tc>
        <w:tc>
          <w:tcPr>
            <w:tcW w:w="2265" w:type="dxa"/>
          </w:tcPr>
          <w:p w14:paraId="023C4FA4" w14:textId="25CF36F4" w:rsidR="00BA67A3" w:rsidRDefault="00BA67A3" w:rsidP="007560AA">
            <w:pPr>
              <w:rPr>
                <w:ins w:id="84" w:author="Marie" w:date="2022-02-20T14:10:00Z"/>
              </w:rPr>
            </w:pPr>
            <w:ins w:id="85" w:author="Marie" w:date="2022-02-20T14:11:00Z">
              <w:r>
                <w:t>-</w:t>
              </w:r>
            </w:ins>
          </w:p>
        </w:tc>
        <w:tc>
          <w:tcPr>
            <w:tcW w:w="2265" w:type="dxa"/>
          </w:tcPr>
          <w:p w14:paraId="5EC80032" w14:textId="197C00D7" w:rsidR="00BA67A3" w:rsidRDefault="00BA67A3" w:rsidP="007560AA">
            <w:pPr>
              <w:rPr>
                <w:ins w:id="86" w:author="Marie" w:date="2022-02-20T14:10:00Z"/>
              </w:rPr>
            </w:pPr>
            <w:ins w:id="87" w:author="Marie" w:date="2022-02-20T14:11:00Z">
              <w:r>
                <w:t>0</w:t>
              </w:r>
            </w:ins>
          </w:p>
        </w:tc>
        <w:tc>
          <w:tcPr>
            <w:tcW w:w="2265" w:type="dxa"/>
          </w:tcPr>
          <w:p w14:paraId="39BC7228" w14:textId="4538F58C" w:rsidR="00BA67A3" w:rsidRDefault="00BA67A3" w:rsidP="007560AA">
            <w:pPr>
              <w:rPr>
                <w:ins w:id="88" w:author="Marie" w:date="2022-02-20T14:10:00Z"/>
              </w:rPr>
            </w:pPr>
            <w:ins w:id="89" w:author="Marie" w:date="2022-02-20T14:11:00Z">
              <w:r>
                <w:t>+</w:t>
              </w:r>
            </w:ins>
          </w:p>
        </w:tc>
      </w:tr>
      <w:tr w:rsidR="00BA67A3" w14:paraId="792C8265" w14:textId="77777777" w:rsidTr="00BA67A3">
        <w:trPr>
          <w:ins w:id="90" w:author="Marie" w:date="2022-02-20T14:10:00Z"/>
        </w:trPr>
        <w:tc>
          <w:tcPr>
            <w:tcW w:w="2265" w:type="dxa"/>
          </w:tcPr>
          <w:p w14:paraId="3EDE36CC" w14:textId="4DB3B1C2" w:rsidR="00BA67A3" w:rsidRDefault="00BA67A3" w:rsidP="007560AA">
            <w:pPr>
              <w:rPr>
                <w:ins w:id="91" w:author="Marie" w:date="2022-02-20T14:10:00Z"/>
              </w:rPr>
            </w:pPr>
            <w:ins w:id="92" w:author="Marie" w:date="2022-02-20T14:10:00Z">
              <w:r>
                <w:t>Toleranzausgleich</w:t>
              </w:r>
            </w:ins>
          </w:p>
        </w:tc>
        <w:tc>
          <w:tcPr>
            <w:tcW w:w="2265" w:type="dxa"/>
          </w:tcPr>
          <w:p w14:paraId="6DE90ED1" w14:textId="3530D39A" w:rsidR="00BA67A3" w:rsidRDefault="00BA67A3" w:rsidP="007560AA">
            <w:pPr>
              <w:rPr>
                <w:ins w:id="93" w:author="Marie" w:date="2022-02-20T14:10:00Z"/>
              </w:rPr>
            </w:pPr>
            <w:ins w:id="94" w:author="Marie" w:date="2022-02-20T14:11:00Z">
              <w:r>
                <w:t>+</w:t>
              </w:r>
            </w:ins>
          </w:p>
        </w:tc>
        <w:tc>
          <w:tcPr>
            <w:tcW w:w="2265" w:type="dxa"/>
          </w:tcPr>
          <w:p w14:paraId="20EA588C" w14:textId="2D328952" w:rsidR="00BA67A3" w:rsidRDefault="00BA67A3" w:rsidP="007560AA">
            <w:pPr>
              <w:rPr>
                <w:ins w:id="95" w:author="Marie" w:date="2022-02-20T14:10:00Z"/>
              </w:rPr>
            </w:pPr>
            <w:ins w:id="96" w:author="Marie" w:date="2022-02-20T14:11:00Z">
              <w:r>
                <w:t>-</w:t>
              </w:r>
            </w:ins>
          </w:p>
        </w:tc>
        <w:tc>
          <w:tcPr>
            <w:tcW w:w="2265" w:type="dxa"/>
          </w:tcPr>
          <w:p w14:paraId="5953A6A2" w14:textId="06CAE87B" w:rsidR="00BA67A3" w:rsidRDefault="00BA67A3" w:rsidP="007560AA">
            <w:pPr>
              <w:rPr>
                <w:ins w:id="97" w:author="Marie" w:date="2022-02-20T14:10:00Z"/>
              </w:rPr>
            </w:pPr>
            <w:ins w:id="98" w:author="Marie" w:date="2022-02-20T14:11:00Z">
              <w:r>
                <w:t>?</w:t>
              </w:r>
              <w:commentRangeEnd w:id="64"/>
              <w:r>
                <w:rPr>
                  <w:rStyle w:val="Kommentarzeichen"/>
                </w:rPr>
                <w:commentReference w:id="64"/>
              </w:r>
            </w:ins>
          </w:p>
        </w:tc>
      </w:tr>
      <w:tr w:rsidR="0078220A" w14:paraId="416D9E32" w14:textId="77777777" w:rsidTr="00BA67A3">
        <w:tc>
          <w:tcPr>
            <w:tcW w:w="2265" w:type="dxa"/>
          </w:tcPr>
          <w:p w14:paraId="4E62EE23" w14:textId="007F6C37" w:rsidR="0078220A" w:rsidRDefault="0078220A" w:rsidP="007560AA">
            <w:r>
              <w:t>Auskragende Balkone</w:t>
            </w:r>
          </w:p>
        </w:tc>
        <w:tc>
          <w:tcPr>
            <w:tcW w:w="2265" w:type="dxa"/>
          </w:tcPr>
          <w:p w14:paraId="445684D9" w14:textId="336717BA" w:rsidR="0078220A" w:rsidRDefault="0078220A" w:rsidP="007560AA">
            <w:r>
              <w:t>+</w:t>
            </w:r>
          </w:p>
        </w:tc>
        <w:tc>
          <w:tcPr>
            <w:tcW w:w="2265" w:type="dxa"/>
          </w:tcPr>
          <w:p w14:paraId="46334209" w14:textId="150618AF" w:rsidR="0078220A" w:rsidRDefault="0078220A" w:rsidP="007560AA">
            <w:r>
              <w:t>-</w:t>
            </w:r>
          </w:p>
        </w:tc>
        <w:tc>
          <w:tcPr>
            <w:tcW w:w="2265" w:type="dxa"/>
          </w:tcPr>
          <w:p w14:paraId="37793EDE" w14:textId="25EDB5F3" w:rsidR="0078220A" w:rsidRDefault="0078220A" w:rsidP="007560AA">
            <w:r>
              <w:t>-</w:t>
            </w:r>
          </w:p>
        </w:tc>
      </w:tr>
      <w:tr w:rsidR="0078220A" w14:paraId="22670F0D" w14:textId="77777777" w:rsidTr="00BA67A3">
        <w:tc>
          <w:tcPr>
            <w:tcW w:w="2265" w:type="dxa"/>
          </w:tcPr>
          <w:p w14:paraId="3D111496" w14:textId="2CBFD35E" w:rsidR="0078220A" w:rsidRDefault="0078220A" w:rsidP="007560AA">
            <w:r>
              <w:t>Platzbedarf Baustellen?</w:t>
            </w:r>
          </w:p>
        </w:tc>
        <w:tc>
          <w:tcPr>
            <w:tcW w:w="2265" w:type="dxa"/>
          </w:tcPr>
          <w:p w14:paraId="534F9B7A" w14:textId="77777777" w:rsidR="0078220A" w:rsidRDefault="0078220A" w:rsidP="007560AA"/>
        </w:tc>
        <w:tc>
          <w:tcPr>
            <w:tcW w:w="2265" w:type="dxa"/>
          </w:tcPr>
          <w:p w14:paraId="300C8C96" w14:textId="77777777" w:rsidR="0078220A" w:rsidRDefault="0078220A" w:rsidP="007560AA"/>
        </w:tc>
        <w:tc>
          <w:tcPr>
            <w:tcW w:w="2265" w:type="dxa"/>
          </w:tcPr>
          <w:p w14:paraId="6C7A143B" w14:textId="77777777" w:rsidR="0078220A" w:rsidRDefault="0078220A" w:rsidP="007560AA"/>
        </w:tc>
      </w:tr>
    </w:tbl>
    <w:p w14:paraId="6F81F7CE" w14:textId="77777777" w:rsidR="00BA67A3" w:rsidRDefault="00BA67A3" w:rsidP="007560AA"/>
    <w:p w14:paraId="53548537" w14:textId="2AAC7B11" w:rsidR="000E62D2" w:rsidRPr="0067796F" w:rsidRDefault="007560AA" w:rsidP="00F669BA">
      <w:r>
        <w:t>D</w:t>
      </w:r>
      <w:r w:rsidR="004318F9">
        <w:t xml:space="preserve">ie Gewichtung der hier genannten Auswahlkriterien </w:t>
      </w:r>
      <w:r>
        <w:t xml:space="preserve">fällt </w:t>
      </w:r>
      <w:r w:rsidR="004318F9">
        <w:t xml:space="preserve">für jedes Projekt unterschiedlich </w:t>
      </w:r>
      <w:r>
        <w:t xml:space="preserve">aus. Weiterhin </w:t>
      </w:r>
      <w:r w:rsidR="002E026D">
        <w:t xml:space="preserve">beeinflussen </w:t>
      </w:r>
      <w:r>
        <w:t>die Präferenzen des Herstellers der HBV-Decke</w:t>
      </w:r>
      <w:r w:rsidR="002E026D">
        <w:t xml:space="preserve"> die Wahl der Bauwei</w:t>
      </w:r>
      <w:r w:rsidR="004446E0">
        <w:t>s</w:t>
      </w:r>
      <w:r w:rsidR="002E026D">
        <w:t>e.</w:t>
      </w:r>
      <w:r w:rsidR="004318F9">
        <w:t xml:space="preserve"> </w:t>
      </w:r>
      <w:r>
        <w:t xml:space="preserve">Aus diesen Gründen wird </w:t>
      </w:r>
      <w:r w:rsidR="004318F9">
        <w:t>hier keine generelle Empfehlung getroffen</w:t>
      </w:r>
      <w:r w:rsidR="006101BC">
        <w:t>. Für das Forschungsprojekt</w:t>
      </w:r>
      <w:r w:rsidR="00BA2AFD">
        <w:t xml:space="preserve"> ist als Optimierungsziel </w:t>
      </w:r>
      <w:r w:rsidR="00BF26C7">
        <w:t xml:space="preserve">allerdings </w:t>
      </w:r>
      <w:r w:rsidR="00BA2AFD">
        <w:lastRenderedPageBreak/>
        <w:t xml:space="preserve">ausdrücklich die Wirtschaftlichkeit </w:t>
      </w:r>
      <w:r w:rsidR="000163C5">
        <w:t xml:space="preserve">der Konstruktion </w:t>
      </w:r>
      <w:r w:rsidR="00BA2AFD">
        <w:t>ge</w:t>
      </w:r>
      <w:r w:rsidR="000163C5">
        <w:t>forder</w:t>
      </w:r>
      <w:r w:rsidR="00BA2AFD">
        <w:t>t</w:t>
      </w:r>
      <w:r w:rsidR="006749AB">
        <w:t xml:space="preserve">, </w:t>
      </w:r>
      <w:r w:rsidR="004318F9">
        <w:t xml:space="preserve">sodass </w:t>
      </w:r>
      <w:r w:rsidR="006749AB">
        <w:t>i</w:t>
      </w:r>
      <w:r>
        <w:t>n diesem</w:t>
      </w:r>
      <w:r w:rsidR="006749AB">
        <w:t xml:space="preserve"> </w:t>
      </w:r>
      <w:r w:rsidR="009250AB">
        <w:t xml:space="preserve">Rahmen </w:t>
      </w:r>
      <w:r w:rsidR="006749AB">
        <w:t xml:space="preserve">die </w:t>
      </w:r>
      <w:r>
        <w:t xml:space="preserve">Variante mit </w:t>
      </w:r>
      <w:r w:rsidR="00EC45E8">
        <w:t xml:space="preserve"> </w:t>
      </w:r>
      <w:r w:rsidR="00EC45E8">
        <w:fldChar w:fldCharType="begin"/>
      </w:r>
      <w:r w:rsidR="00EC45E8">
        <w:instrText xml:space="preserve"> REF _Ref92873522 \h </w:instrText>
      </w:r>
      <w:r w:rsidR="00EC45E8">
        <w:fldChar w:fldCharType="separate"/>
      </w:r>
      <w:r w:rsidR="00916225">
        <w:t>Ortbeton Ringbalken</w:t>
      </w:r>
      <w:r w:rsidR="00EC45E8">
        <w:fldChar w:fldCharType="end"/>
      </w:r>
      <w:r w:rsidR="007A07C1">
        <w:t xml:space="preserve"> </w:t>
      </w:r>
      <w:r w:rsidR="004318F9">
        <w:t xml:space="preserve">(siehe Kapitel </w:t>
      </w:r>
      <w:proofErr w:type="spellStart"/>
      <w:r w:rsidR="004318F9">
        <w:t>xy</w:t>
      </w:r>
      <w:proofErr w:type="spellEnd"/>
      <w:r w:rsidR="004318F9">
        <w:t xml:space="preserve">) als angemessenste angesehen wird, da sie die </w:t>
      </w:r>
      <w:r w:rsidR="007A07C1">
        <w:t>wirtschaftlichste Variante</w:t>
      </w:r>
      <w:r w:rsidR="004318F9">
        <w:t xml:space="preserve"> darstellt.</w:t>
      </w:r>
      <w:r w:rsidRPr="0067796F">
        <w:t xml:space="preserve"> </w:t>
      </w:r>
    </w:p>
    <w:p w14:paraId="6BAFCBEA" w14:textId="77777777" w:rsidR="001C0329" w:rsidRPr="00F669BA" w:rsidRDefault="001C0329" w:rsidP="004446E0">
      <w:pPr>
        <w:pStyle w:val="Aufzhlungszeichen"/>
        <w:rPr>
          <w:lang w:eastAsia="de-DE"/>
        </w:rPr>
      </w:pPr>
    </w:p>
    <w:p w14:paraId="3AFB8BB0" w14:textId="77777777" w:rsidR="007B714A" w:rsidRPr="00E81B1B" w:rsidRDefault="007B714A" w:rsidP="007B714A"/>
    <w:bookmarkEnd w:id="1"/>
    <w:p w14:paraId="5F2AC450" w14:textId="77777777" w:rsidR="007B714A" w:rsidRPr="00E81B1B" w:rsidRDefault="007B714A" w:rsidP="007B714A">
      <w:r w:rsidRPr="00E81B1B">
        <w:br w:type="page"/>
      </w:r>
    </w:p>
    <w:p w14:paraId="0CC4947E" w14:textId="77777777" w:rsidR="007B714A" w:rsidRPr="00E81B1B" w:rsidRDefault="007B714A" w:rsidP="6E7E6C3D">
      <w:pPr>
        <w:rPr>
          <w:rFonts w:eastAsia="Calibri"/>
          <w:szCs w:val="20"/>
        </w:rPr>
      </w:pPr>
    </w:p>
    <w:p w14:paraId="6FD09FBA" w14:textId="77777777" w:rsidR="00127B06" w:rsidRDefault="00127B06">
      <w:pPr>
        <w:spacing w:before="0" w:after="160" w:line="259" w:lineRule="auto"/>
        <w:jc w:val="left"/>
        <w:rPr>
          <w:ins w:id="99" w:author="Carsten Hein" w:date="2022-01-03T11:44:00Z"/>
          <w:rFonts w:ascii="Minion Pro" w:eastAsia="Calibri" w:hAnsi="Minion Pro" w:cstheme="majorBidi"/>
          <w:b/>
          <w:color w:val="004250"/>
          <w:sz w:val="36"/>
          <w:szCs w:val="32"/>
        </w:rPr>
      </w:pPr>
      <w:bookmarkStart w:id="100" w:name="_Toc92091764"/>
      <w:bookmarkStart w:id="101" w:name="_Toc92092206"/>
      <w:bookmarkStart w:id="102" w:name="_Toc92092318"/>
      <w:ins w:id="103" w:author="Carsten Hein" w:date="2022-01-03T11:44:00Z">
        <w:r>
          <w:rPr>
            <w:rFonts w:eastAsia="Calibri"/>
          </w:rPr>
          <w:br w:type="page"/>
        </w:r>
      </w:ins>
    </w:p>
    <w:bookmarkEnd w:id="100"/>
    <w:bookmarkEnd w:id="101"/>
    <w:bookmarkEnd w:id="102"/>
    <w:p w14:paraId="014A5A11" w14:textId="77777777" w:rsidR="00151349" w:rsidRPr="00E81B1B" w:rsidRDefault="00151349" w:rsidP="005F04BE">
      <w:pPr>
        <w:pStyle w:val="berschrift1"/>
      </w:pPr>
    </w:p>
    <w:sectPr w:rsidR="00151349" w:rsidRPr="00E81B1B" w:rsidSect="007D720E">
      <w:footerReference w:type="first" r:id="rId21"/>
      <w:pgSz w:w="11906" w:h="16838"/>
      <w:pgMar w:top="1701" w:right="1418" w:bottom="1701" w:left="1418" w:header="709" w:footer="70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Marie" w:date="2022-02-20T14:15:00Z" w:initials="M">
    <w:p w14:paraId="13E5B6F2" w14:textId="2A606A98" w:rsidR="00104E41" w:rsidRDefault="00104E41">
      <w:pPr>
        <w:pStyle w:val="Kommentartext"/>
      </w:pPr>
      <w:r>
        <w:rPr>
          <w:rStyle w:val="Kommentarzeichen"/>
        </w:rPr>
        <w:annotationRef/>
      </w:r>
      <w:r>
        <w:t xml:space="preserve">Würde das Kapitel zur Längsfuge vorziehen. Ist dann abgehakt und muss in den anderen Kapiteln dann nicht jedes Mal erwähnt werden </w:t>
      </w:r>
    </w:p>
  </w:comment>
  <w:comment w:id="14" w:author="Marie" w:date="2022-02-16T23:03:00Z" w:initials="M">
    <w:p w14:paraId="78CB3B21" w14:textId="69535B99" w:rsidR="00A642CC" w:rsidRDefault="00A642CC" w:rsidP="00B00C44">
      <w:pPr>
        <w:pStyle w:val="Kommentartext"/>
      </w:pPr>
      <w:r>
        <w:rPr>
          <w:rStyle w:val="Kommentarzeichen"/>
        </w:rPr>
        <w:annotationRef/>
      </w:r>
      <w:r>
        <w:t>Richtig?</w:t>
      </w:r>
    </w:p>
  </w:comment>
  <w:comment w:id="13" w:author="Marie" w:date="2022-01-26T22:29:00Z" w:initials="M">
    <w:p w14:paraId="60574830" w14:textId="326C2146" w:rsidR="00A642CC" w:rsidRDefault="00A642CC" w:rsidP="00B00C44">
      <w:pPr>
        <w:pStyle w:val="Kommentartext"/>
      </w:pPr>
      <w:r>
        <w:rPr>
          <w:rStyle w:val="Kommentarzeichen"/>
        </w:rPr>
        <w:annotationRef/>
      </w:r>
      <w:r>
        <w:t xml:space="preserve">Bitte Satz nochmal prüfen. Ist nicht gut verständlich. Warum jetzt plötzlich </w:t>
      </w:r>
      <w:proofErr w:type="spellStart"/>
      <w:r>
        <w:t>soviel</w:t>
      </w:r>
      <w:proofErr w:type="spellEnd"/>
      <w:r>
        <w:t xml:space="preserve">? Bei der </w:t>
      </w:r>
      <w:proofErr w:type="gramStart"/>
      <w:r>
        <w:t>12 fachen</w:t>
      </w:r>
      <w:proofErr w:type="gramEnd"/>
      <w:r>
        <w:t xml:space="preserve"> Menge kann man sich das als Leser schon mal fragen.  </w:t>
      </w:r>
    </w:p>
  </w:comment>
  <w:comment w:id="15" w:author="Marie" w:date="2022-02-16T23:05:00Z" w:initials="M">
    <w:p w14:paraId="3652C1C9" w14:textId="35A9F932" w:rsidR="00A642CC" w:rsidRDefault="00A642CC">
      <w:pPr>
        <w:pStyle w:val="Kommentartext"/>
      </w:pPr>
      <w:r>
        <w:rPr>
          <w:rStyle w:val="Kommentarzeichen"/>
        </w:rPr>
        <w:annotationRef/>
      </w:r>
      <w:r>
        <w:t xml:space="preserve">Richtig? Bei geringeren </w:t>
      </w:r>
      <w:proofErr w:type="spellStart"/>
      <w:r>
        <w:t>Bewehrunsmengen</w:t>
      </w:r>
      <w:proofErr w:type="spellEnd"/>
      <w:r>
        <w:t xml:space="preserve"> ginge dann auch nicht </w:t>
      </w:r>
      <w:proofErr w:type="gramStart"/>
      <w:r>
        <w:t>versetzt ?</w:t>
      </w:r>
      <w:proofErr w:type="gramEnd"/>
      <w:r>
        <w:t xml:space="preserve"> Wenn man jetzt nur 1cm² einlegen würde?</w:t>
      </w:r>
    </w:p>
  </w:comment>
  <w:comment w:id="16" w:author="Marie" w:date="2022-02-16T23:09:00Z" w:initials="M">
    <w:p w14:paraId="285736D7" w14:textId="78476685" w:rsidR="00A642CC" w:rsidRDefault="00A642CC">
      <w:pPr>
        <w:pStyle w:val="Kommentartext"/>
      </w:pPr>
      <w:r>
        <w:rPr>
          <w:rStyle w:val="Kommentarzeichen"/>
        </w:rPr>
        <w:annotationRef/>
      </w:r>
      <w:r w:rsidR="0060004D">
        <w:t xml:space="preserve"> </w:t>
      </w:r>
      <w:r>
        <w:t xml:space="preserve">Welche Gründe könnten wir hier noch anbringen? Das einfädeln der Bewehrung, Erhärtungszeiten? </w:t>
      </w:r>
    </w:p>
  </w:comment>
  <w:comment w:id="17" w:author="Jan Wenker" w:date="2021-12-09T14:50:00Z" w:initials="JW">
    <w:p w14:paraId="016B7462" w14:textId="77777777" w:rsidR="00042B30" w:rsidRDefault="00042B30" w:rsidP="00042B30">
      <w:pPr>
        <w:pStyle w:val="Kommentartext"/>
      </w:pPr>
      <w:r>
        <w:rPr>
          <w:rStyle w:val="Kommentarzeichen"/>
        </w:rPr>
        <w:annotationRef/>
      </w:r>
      <w:r>
        <w:t>Was denn nun?</w:t>
      </w:r>
    </w:p>
  </w:comment>
  <w:comment w:id="19" w:author="Marie" w:date="2022-02-16T23:30:00Z" w:initials="M">
    <w:p w14:paraId="5C8213CC" w14:textId="7FBC743D" w:rsidR="00A642CC" w:rsidRDefault="00A642CC">
      <w:pPr>
        <w:pStyle w:val="Kommentartext"/>
      </w:pPr>
      <w:r>
        <w:rPr>
          <w:rStyle w:val="Kommentarzeichen"/>
        </w:rPr>
        <w:annotationRef/>
      </w:r>
      <w:r>
        <w:t>Kommt mir gerade erst: Kann ich nicht die</w:t>
      </w:r>
      <w:r w:rsidR="008E4F5E">
        <w:t xml:space="preserve"> ersten</w:t>
      </w:r>
      <w:r>
        <w:t xml:space="preserve"> beiden </w:t>
      </w:r>
      <w:r w:rsidR="00042B30">
        <w:t xml:space="preserve">Stahlbleche </w:t>
      </w:r>
      <w:r>
        <w:t xml:space="preserve">an der Bewehrung sparen und </w:t>
      </w:r>
      <w:r w:rsidR="008E4F5E">
        <w:t xml:space="preserve">auf der Baustelle </w:t>
      </w:r>
      <w:r>
        <w:t xml:space="preserve">direkt die Bewehrung an die </w:t>
      </w:r>
      <w:r w:rsidR="00042B30">
        <w:t>Stahl-</w:t>
      </w:r>
      <w:r>
        <w:t>Koppelplatte schweißen?</w:t>
      </w:r>
    </w:p>
  </w:comment>
  <w:comment w:id="20" w:author="Marie" w:date="2022-01-26T22:46:00Z" w:initials="M">
    <w:p w14:paraId="18BE8982" w14:textId="1183F8A4" w:rsidR="00A642CC" w:rsidRDefault="00A642CC">
      <w:pPr>
        <w:pStyle w:val="Kommentartext"/>
      </w:pPr>
      <w:r>
        <w:rPr>
          <w:rStyle w:val="Kommentarzeichen"/>
        </w:rPr>
        <w:annotationRef/>
      </w:r>
      <w:r>
        <w:t>Dieser Schnitt wäre noch hilfreich für das Verständnis</w:t>
      </w:r>
    </w:p>
  </w:comment>
  <w:comment w:id="21" w:author="Marie" w:date="2022-01-30T15:34:00Z" w:initials="M">
    <w:p w14:paraId="55C3E334" w14:textId="531CE262" w:rsidR="00A642CC" w:rsidRDefault="00A642CC">
      <w:pPr>
        <w:pStyle w:val="Kommentartext"/>
      </w:pPr>
      <w:r>
        <w:rPr>
          <w:rStyle w:val="Kommentarzeichen"/>
        </w:rPr>
        <w:annotationRef/>
      </w:r>
      <w:r>
        <w:t>Die eingezeichnete Abluft ist textlich nicht erwähnt? Ist die für die erhitzte Luft beim Schweißen oder worum geht es da genau?</w:t>
      </w:r>
    </w:p>
  </w:comment>
  <w:comment w:id="22" w:author="Marie" w:date="2022-01-26T22:46:00Z" w:initials="M">
    <w:p w14:paraId="16FB5785" w14:textId="7B7863F6" w:rsidR="00A642CC" w:rsidRDefault="00A642CC">
      <w:pPr>
        <w:pStyle w:val="Kommentartext"/>
      </w:pPr>
      <w:r>
        <w:rPr>
          <w:rStyle w:val="Kommentarzeichen"/>
        </w:rPr>
        <w:annotationRef/>
      </w:r>
      <w:r>
        <w:t>Ansichtsbezeichnungen einführen</w:t>
      </w:r>
    </w:p>
  </w:comment>
  <w:comment w:id="26" w:author="Marie" w:date="2022-02-20T14:57:00Z" w:initials="M">
    <w:p w14:paraId="1DE3DF75" w14:textId="72B2C805" w:rsidR="00202159" w:rsidRDefault="00202159">
      <w:pPr>
        <w:pStyle w:val="Kommentartext"/>
      </w:pPr>
      <w:r>
        <w:rPr>
          <w:rStyle w:val="Kommentarzeichen"/>
        </w:rPr>
        <w:annotationRef/>
      </w:r>
      <w:r>
        <w:t>Damit Kraft in Bewehrung noch über Schweißnaht übertragbar?</w:t>
      </w:r>
    </w:p>
  </w:comment>
  <w:comment w:id="27" w:author="Marie" w:date="2022-02-20T15:20:00Z" w:initials="M">
    <w:p w14:paraId="492D4BF7" w14:textId="2A57F322" w:rsidR="00732D79" w:rsidRDefault="00732D79">
      <w:pPr>
        <w:pStyle w:val="Kommentartext"/>
      </w:pPr>
      <w:r>
        <w:rPr>
          <w:rStyle w:val="Kommentarzeichen"/>
        </w:rPr>
        <w:annotationRef/>
      </w:r>
      <w:r>
        <w:t>Richtig?</w:t>
      </w:r>
    </w:p>
  </w:comment>
  <w:comment w:id="28" w:author="Marie" w:date="2022-02-20T15:21:00Z" w:initials="M">
    <w:p w14:paraId="0B1724D0" w14:textId="659B0CD7" w:rsidR="00732D79" w:rsidRDefault="00732D79">
      <w:pPr>
        <w:pStyle w:val="Kommentartext"/>
      </w:pPr>
      <w:r>
        <w:rPr>
          <w:rStyle w:val="Kommentarzeichen"/>
        </w:rPr>
        <w:annotationRef/>
      </w:r>
      <w:r>
        <w:t xml:space="preserve">Sollte </w:t>
      </w:r>
      <w:r w:rsidR="008E4F5E">
        <w:t>man</w:t>
      </w:r>
      <w:r>
        <w:t xml:space="preserve"> das als maximal Bewehrung verstehen?</w:t>
      </w:r>
    </w:p>
  </w:comment>
  <w:comment w:id="25" w:author="Marie" w:date="2022-01-26T22:48:00Z" w:initials="M">
    <w:p w14:paraId="29CC9046" w14:textId="64409724" w:rsidR="00A642CC" w:rsidRDefault="00A642CC">
      <w:pPr>
        <w:pStyle w:val="Kommentartext"/>
      </w:pPr>
      <w:r>
        <w:rPr>
          <w:rStyle w:val="Kommentarzeichen"/>
        </w:rPr>
        <w:annotationRef/>
      </w:r>
      <w:r>
        <w:t xml:space="preserve">Bitte noch einmal ordentlich formulieren. Bitte keine Aneinanderreihungen mit Kommas, ganze Sätze. Möglichst keine mathematischen </w:t>
      </w:r>
      <w:proofErr w:type="gramStart"/>
      <w:r>
        <w:t>Operatoren  im</w:t>
      </w:r>
      <w:proofErr w:type="gramEnd"/>
      <w:r>
        <w:t xml:space="preserve"> Text -&gt; umschreiben</w:t>
      </w:r>
    </w:p>
  </w:comment>
  <w:comment w:id="32" w:author="Jan Wenker" w:date="2021-12-09T14:54:00Z" w:initials="JW">
    <w:p w14:paraId="25AA5DF4" w14:textId="77777777" w:rsidR="00A642CC" w:rsidRDefault="00A642CC" w:rsidP="007B714A">
      <w:pPr>
        <w:pStyle w:val="Kommentartext"/>
      </w:pPr>
      <w:r>
        <w:rPr>
          <w:rStyle w:val="Kommentarzeichen"/>
        </w:rPr>
        <w:annotationRef/>
      </w:r>
      <w:r>
        <w:t>Bildquellen?</w:t>
      </w:r>
    </w:p>
    <w:p w14:paraId="13E324CC" w14:textId="77777777" w:rsidR="00A642CC" w:rsidRDefault="00A642CC" w:rsidP="007B714A">
      <w:pPr>
        <w:pStyle w:val="Kommentartext"/>
      </w:pPr>
      <w:r>
        <w:t>Bildqualität!?</w:t>
      </w:r>
    </w:p>
  </w:comment>
  <w:comment w:id="33" w:author="Marie" w:date="2022-01-30T15:35:00Z" w:initials="M">
    <w:p w14:paraId="1625B4E7" w14:textId="7EF2B95D" w:rsidR="00A642CC" w:rsidRDefault="00A642CC">
      <w:pPr>
        <w:pStyle w:val="Kommentartext"/>
      </w:pPr>
      <w:r>
        <w:rPr>
          <w:rStyle w:val="Kommentarzeichen"/>
        </w:rPr>
        <w:annotationRef/>
      </w:r>
      <w:r>
        <w:t xml:space="preserve">Die Bildquellen müssen mit dazu, sonst dürfen wir das Bild NICHT veröffentlichen. Ich denke es ist </w:t>
      </w:r>
      <w:proofErr w:type="gramStart"/>
      <w:r>
        <w:t>besser</w:t>
      </w:r>
      <w:proofErr w:type="gramEnd"/>
      <w:r>
        <w:t xml:space="preserve"> wenn wir die Abbildungen von den Verbindern in eigene Abbildung machen und die dann ordentlich zitieren etc. Das mit dem Einbinden macht es vielleicht unnötig kompliziert.</w:t>
      </w:r>
    </w:p>
  </w:comment>
  <w:comment w:id="35" w:author="Marie" w:date="2022-02-20T15:59:00Z" w:initials="M">
    <w:p w14:paraId="3C544621" w14:textId="54DC2D1A" w:rsidR="00480A89" w:rsidRDefault="00480A89">
      <w:pPr>
        <w:pStyle w:val="Kommentartext"/>
      </w:pPr>
      <w:r>
        <w:rPr>
          <w:rStyle w:val="Kommentarzeichen"/>
        </w:rPr>
        <w:annotationRef/>
      </w:r>
      <w:r>
        <w:t>Wie siehts hier mit Toleranzen aus? So zwischen Variante 1 und Variante 2?</w:t>
      </w:r>
    </w:p>
  </w:comment>
  <w:comment w:id="36" w:author="Marie" w:date="2022-02-20T15:36:00Z" w:initials="M">
    <w:p w14:paraId="2846A1D6" w14:textId="6E71522F" w:rsidR="00A54303" w:rsidRDefault="00A54303">
      <w:pPr>
        <w:pStyle w:val="Kommentartext"/>
      </w:pPr>
      <w:r>
        <w:rPr>
          <w:rStyle w:val="Kommentarzeichen"/>
        </w:rPr>
        <w:annotationRef/>
      </w:r>
      <w:proofErr w:type="spellStart"/>
      <w:r>
        <w:t>Ggf</w:t>
      </w:r>
      <w:proofErr w:type="spellEnd"/>
      <w:r>
        <w:t xml:space="preserve"> auch recht geringe Anzahl von Anbietern?</w:t>
      </w:r>
    </w:p>
  </w:comment>
  <w:comment w:id="37" w:author="Marie" w:date="2022-01-26T23:02:00Z" w:initials="M">
    <w:p w14:paraId="09A6B712" w14:textId="0915301E" w:rsidR="00A642CC" w:rsidRDefault="00A642CC">
      <w:pPr>
        <w:pStyle w:val="Kommentartext"/>
      </w:pPr>
      <w:r>
        <w:rPr>
          <w:rStyle w:val="Kommentarzeichen"/>
        </w:rPr>
        <w:annotationRef/>
      </w:r>
      <w:r w:rsidR="009C6C2A">
        <w:t>Gibt es da eine ETA oder ähnliches die wir zitieren können auf die sich die Berechnungen stützen?</w:t>
      </w:r>
    </w:p>
  </w:comment>
  <w:comment w:id="39" w:author="Marie" w:date="2022-02-20T11:40:00Z" w:initials="M">
    <w:p w14:paraId="4A6C9D8B" w14:textId="178DDA3D" w:rsidR="009C6C2A" w:rsidRDefault="009C6C2A">
      <w:pPr>
        <w:pStyle w:val="Kommentartext"/>
      </w:pPr>
      <w:r>
        <w:rPr>
          <w:rStyle w:val="Kommentarzeichen"/>
        </w:rPr>
        <w:annotationRef/>
      </w:r>
      <w:r>
        <w:t xml:space="preserve">Will heißen es gibt den Bügel nur für </w:t>
      </w:r>
      <w:proofErr w:type="spellStart"/>
      <w:r>
        <w:t>durchmesser</w:t>
      </w:r>
      <w:proofErr w:type="spellEnd"/>
      <w:r>
        <w:t xml:space="preserve"> 12 und </w:t>
      </w:r>
      <w:proofErr w:type="gramStart"/>
      <w:r>
        <w:t>16 ?</w:t>
      </w:r>
      <w:proofErr w:type="gramEnd"/>
    </w:p>
  </w:comment>
  <w:comment w:id="40" w:author="Marie" w:date="2022-01-26T23:02:00Z" w:initials="M">
    <w:p w14:paraId="38833B83" w14:textId="67C30B84" w:rsidR="00A642CC" w:rsidRDefault="00A642CC">
      <w:pPr>
        <w:pStyle w:val="Kommentartext"/>
      </w:pPr>
      <w:r>
        <w:rPr>
          <w:rStyle w:val="Kommentarzeichen"/>
        </w:rPr>
        <w:annotationRef/>
      </w:r>
      <w:r>
        <w:t>Genaue Bezeichnung + Hersteller ggf. Quelle</w:t>
      </w:r>
    </w:p>
  </w:comment>
  <w:comment w:id="41" w:author="Carsten Hein" w:date="2022-02-06T17:34:00Z" w:initials="CH">
    <w:p w14:paraId="78488F0B" w14:textId="77777777" w:rsidR="00A642CC" w:rsidRDefault="00A642CC">
      <w:pPr>
        <w:pStyle w:val="Kommentartext"/>
      </w:pPr>
      <w:r>
        <w:rPr>
          <w:rStyle w:val="Kommentarzeichen"/>
        </w:rPr>
        <w:annotationRef/>
      </w:r>
      <w:r>
        <w:t>Suche ich raus</w:t>
      </w:r>
    </w:p>
    <w:p w14:paraId="02A334A1" w14:textId="6247D1CD" w:rsidR="00A642CC" w:rsidRDefault="00A642CC">
      <w:pPr>
        <w:pStyle w:val="Kommentartext"/>
      </w:pPr>
    </w:p>
  </w:comment>
  <w:comment w:id="42" w:author="Marie" w:date="2022-02-20T15:37:00Z" w:initials="M">
    <w:p w14:paraId="74AB5D5E" w14:textId="4B1F963C" w:rsidR="00A54303" w:rsidRDefault="00A54303">
      <w:pPr>
        <w:pStyle w:val="Kommentartext"/>
      </w:pPr>
      <w:r>
        <w:rPr>
          <w:rStyle w:val="Kommentarzeichen"/>
        </w:rPr>
        <w:annotationRef/>
      </w:r>
      <w:r>
        <w:t>Gehen alle Durchmesser?</w:t>
      </w:r>
    </w:p>
  </w:comment>
  <w:comment w:id="43" w:author="Marie" w:date="2022-02-20T15:37:00Z" w:initials="M">
    <w:p w14:paraId="6023FCDD" w14:textId="5FA89655" w:rsidR="00A54303" w:rsidRDefault="00A54303">
      <w:pPr>
        <w:pStyle w:val="Kommentartext"/>
      </w:pPr>
      <w:r>
        <w:rPr>
          <w:rStyle w:val="Kommentarzeichen"/>
        </w:rPr>
        <w:annotationRef/>
      </w:r>
    </w:p>
  </w:comment>
  <w:comment w:id="44" w:author="Marie" w:date="2022-01-26T23:08:00Z" w:initials="M">
    <w:p w14:paraId="23F0E586" w14:textId="07B3B712" w:rsidR="00A642CC" w:rsidRDefault="00A642CC">
      <w:pPr>
        <w:pStyle w:val="Kommentartext"/>
      </w:pPr>
      <w:r>
        <w:rPr>
          <w:rStyle w:val="Kommentarzeichen"/>
        </w:rPr>
        <w:annotationRef/>
      </w:r>
      <w:r w:rsidR="0078220A">
        <w:t>Würden Längseisen das Trennen wirklich so sehr behindern?</w:t>
      </w:r>
      <w:r w:rsidR="00A01672">
        <w:t xml:space="preserve"> </w:t>
      </w:r>
    </w:p>
  </w:comment>
  <w:comment w:id="46" w:author="Marie" w:date="2022-02-20T11:46:00Z" w:initials="M">
    <w:p w14:paraId="1AE4E027" w14:textId="5E258874" w:rsidR="00A01672" w:rsidRDefault="00A01672">
      <w:pPr>
        <w:pStyle w:val="Kommentartext"/>
      </w:pPr>
      <w:r>
        <w:rPr>
          <w:rStyle w:val="Kommentarzeichen"/>
        </w:rPr>
        <w:annotationRef/>
      </w:r>
      <w:r>
        <w:t>Oben Verweis auf Absatz in EC2? Jetzt plötzlich NA? Etwas verwirrend. So korrekt?</w:t>
      </w:r>
    </w:p>
  </w:comment>
  <w:comment w:id="48" w:author="Marie" w:date="2022-01-26T23:12:00Z" w:initials="M">
    <w:p w14:paraId="1097019F" w14:textId="77777777" w:rsidR="004446E0" w:rsidRDefault="004446E0" w:rsidP="004446E0">
      <w:pPr>
        <w:pStyle w:val="Kommentartext"/>
      </w:pPr>
      <w:r>
        <w:rPr>
          <w:rStyle w:val="Kommentarzeichen"/>
        </w:rPr>
        <w:annotationRef/>
      </w:r>
      <w:r>
        <w:t xml:space="preserve">Kurz noch auf Vor- und Nachteile von Verguss eingehen. Hatten wir nicht ganz zu Anfang auch mal irgendwie an etwas ohne Verguss gedacht? </w:t>
      </w:r>
    </w:p>
    <w:p w14:paraId="0C25E13E" w14:textId="77777777" w:rsidR="004446E0" w:rsidRDefault="004446E0" w:rsidP="004446E0">
      <w:pPr>
        <w:pStyle w:val="Kommentartext"/>
      </w:pPr>
      <w:r>
        <w:t>Bitte in den ersten Sätzen oder im Allgemeinen Teil kurz darauf eingehen.</w:t>
      </w:r>
    </w:p>
  </w:comment>
  <w:comment w:id="49" w:author="Carsten Hein" w:date="2022-02-06T17:41:00Z" w:initials="CH">
    <w:p w14:paraId="243ECF02" w14:textId="77777777" w:rsidR="004446E0" w:rsidRDefault="004446E0" w:rsidP="004446E0">
      <w:pPr>
        <w:pStyle w:val="Kommentartext"/>
      </w:pPr>
      <w:r>
        <w:rPr>
          <w:rStyle w:val="Kommentarzeichen"/>
        </w:rPr>
        <w:annotationRef/>
      </w:r>
    </w:p>
  </w:comment>
  <w:comment w:id="50" w:author="Marie" w:date="2022-02-20T11:55:00Z" w:initials="M">
    <w:p w14:paraId="18983E25" w14:textId="77777777" w:rsidR="004446E0" w:rsidRDefault="004446E0" w:rsidP="004446E0">
      <w:pPr>
        <w:pStyle w:val="Kommentartext"/>
      </w:pPr>
      <w:r>
        <w:rPr>
          <w:rStyle w:val="Kommentarzeichen"/>
        </w:rPr>
        <w:annotationRef/>
      </w:r>
      <w:r>
        <w:t>?</w:t>
      </w:r>
    </w:p>
    <w:p w14:paraId="2394D0AF" w14:textId="77777777" w:rsidR="004446E0" w:rsidRDefault="004446E0" w:rsidP="004446E0">
      <w:pPr>
        <w:pStyle w:val="Kommentartext"/>
      </w:pPr>
      <w:r>
        <w:t>Soweit ich mich erinnere war ganz zu Anfang des Projekts ohne Verguss im Gespräch. Was waren die Hauptgründe davon abzugehen?</w:t>
      </w:r>
    </w:p>
    <w:p w14:paraId="1F1688BE" w14:textId="77777777" w:rsidR="004446E0" w:rsidRDefault="004446E0" w:rsidP="004446E0">
      <w:pPr>
        <w:pStyle w:val="Kommentartext"/>
      </w:pPr>
      <w:r>
        <w:t>Gab es in dem Punkt nicht auch noch Schallschutzthemen?</w:t>
      </w:r>
    </w:p>
  </w:comment>
  <w:comment w:id="51" w:author="Marie" w:date="2022-02-20T11:51:00Z" w:initials="M">
    <w:p w14:paraId="0D40ABBB" w14:textId="7E741B01" w:rsidR="00A01672" w:rsidRDefault="00A01672">
      <w:pPr>
        <w:pStyle w:val="Kommentartext"/>
      </w:pPr>
      <w:r>
        <w:rPr>
          <w:rStyle w:val="Kommentarzeichen"/>
        </w:rPr>
        <w:annotationRef/>
      </w:r>
      <w:r>
        <w:t>Würde die Formeln noch in das Formeltool von Word packen für Einheitliche Formatierung im gesamten Bericht. Kann ich beim Einpflegen übernehmen. Nur zur Info.</w:t>
      </w:r>
    </w:p>
  </w:comment>
  <w:comment w:id="55" w:author="Marie" w:date="2022-02-20T16:08:00Z" w:initials="M">
    <w:p w14:paraId="68BEA748" w14:textId="6EF91E30" w:rsidR="00C94620" w:rsidRDefault="00C94620">
      <w:pPr>
        <w:pStyle w:val="Kommentartext"/>
      </w:pPr>
      <w:r>
        <w:rPr>
          <w:rStyle w:val="Kommentarzeichen"/>
        </w:rPr>
        <w:annotationRef/>
      </w:r>
    </w:p>
  </w:comment>
  <w:comment w:id="59" w:author="Marie" w:date="2022-02-20T13:38:00Z" w:initials="M">
    <w:p w14:paraId="356F58DC" w14:textId="2FF30296" w:rsidR="002E026D" w:rsidRDefault="002E026D">
      <w:pPr>
        <w:pStyle w:val="Kommentartext"/>
      </w:pPr>
      <w:r>
        <w:rPr>
          <w:rStyle w:val="Kommentarzeichen"/>
        </w:rPr>
        <w:annotationRef/>
      </w:r>
      <w:r>
        <w:t>Das bezieht sich jetzt aber nur auf die Längsfuge oder? Die Eck-Tasche zu vergießen war ja optional und hat ja auch keinen Einfluss auf die Tragfähigkeit…</w:t>
      </w:r>
    </w:p>
  </w:comment>
  <w:comment w:id="60" w:author="Marie" w:date="2022-02-20T12:05:00Z" w:initials="M">
    <w:p w14:paraId="066E9BA2" w14:textId="1A751D3D" w:rsidR="009A686D" w:rsidRDefault="009A686D">
      <w:pPr>
        <w:pStyle w:val="Kommentartext"/>
      </w:pPr>
      <w:r>
        <w:rPr>
          <w:rStyle w:val="Kommentarzeichen"/>
        </w:rPr>
        <w:annotationRef/>
      </w:r>
      <w:r>
        <w:t>Reine Materialkosten nehme ich an, Arbeitslohn/Bauzeit nicht miteinbezogen?</w:t>
      </w:r>
    </w:p>
  </w:comment>
  <w:comment w:id="64" w:author="Marie" w:date="2022-02-20T14:11:00Z" w:initials="M">
    <w:p w14:paraId="3FFBEE57" w14:textId="6B1FE940" w:rsidR="00BA67A3" w:rsidRDefault="00BA67A3">
      <w:pPr>
        <w:pStyle w:val="Kommentartext"/>
      </w:pPr>
      <w:r>
        <w:rPr>
          <w:rStyle w:val="Kommentarzeichen"/>
        </w:rPr>
        <w:annotationRef/>
      </w:r>
      <w:r>
        <w:t>Vorschlag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E5B6F2" w15:done="0"/>
  <w15:commentEx w15:paraId="78CB3B21" w15:done="0"/>
  <w15:commentEx w15:paraId="60574830" w15:done="1"/>
  <w15:commentEx w15:paraId="3652C1C9" w15:done="0"/>
  <w15:commentEx w15:paraId="285736D7" w15:done="1"/>
  <w15:commentEx w15:paraId="016B7462" w15:done="1"/>
  <w15:commentEx w15:paraId="5C8213CC" w15:done="0"/>
  <w15:commentEx w15:paraId="18BE8982" w15:done="1"/>
  <w15:commentEx w15:paraId="55C3E334" w15:done="1"/>
  <w15:commentEx w15:paraId="16FB5785" w15:done="1"/>
  <w15:commentEx w15:paraId="1DE3DF75" w15:done="0"/>
  <w15:commentEx w15:paraId="492D4BF7" w15:done="0"/>
  <w15:commentEx w15:paraId="0B1724D0" w15:done="0"/>
  <w15:commentEx w15:paraId="29CC9046" w15:done="1"/>
  <w15:commentEx w15:paraId="13E324CC" w15:done="0"/>
  <w15:commentEx w15:paraId="1625B4E7" w15:paraIdParent="13E324CC" w15:done="0"/>
  <w15:commentEx w15:paraId="3C544621" w15:done="0"/>
  <w15:commentEx w15:paraId="2846A1D6" w15:done="0"/>
  <w15:commentEx w15:paraId="09A6B712" w15:done="0"/>
  <w15:commentEx w15:paraId="4A6C9D8B" w15:done="0"/>
  <w15:commentEx w15:paraId="38833B83" w15:done="0"/>
  <w15:commentEx w15:paraId="02A334A1" w15:paraIdParent="38833B83" w15:done="0"/>
  <w15:commentEx w15:paraId="74AB5D5E" w15:done="0"/>
  <w15:commentEx w15:paraId="6023FCDD" w15:paraIdParent="74AB5D5E" w15:done="0"/>
  <w15:commentEx w15:paraId="23F0E586" w15:done="0"/>
  <w15:commentEx w15:paraId="1AE4E027" w15:done="0"/>
  <w15:commentEx w15:paraId="0C25E13E" w15:done="0"/>
  <w15:commentEx w15:paraId="243ECF02" w15:paraIdParent="0C25E13E" w15:done="0"/>
  <w15:commentEx w15:paraId="1F1688BE" w15:paraIdParent="0C25E13E" w15:done="0"/>
  <w15:commentEx w15:paraId="0D40ABBB" w15:done="0"/>
  <w15:commentEx w15:paraId="68BEA748" w15:done="0"/>
  <w15:commentEx w15:paraId="356F58DC" w15:done="0"/>
  <w15:commentEx w15:paraId="066E9BA2" w15:done="0"/>
  <w15:commentEx w15:paraId="3FFBE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C4312" w16cex:dateUtc="2022-01-26T21:00:00Z"/>
  <w16cex:commentExtensible w16cex:durableId="259C4420" w16cex:dateUtc="2022-01-26T21:05:00Z"/>
  <w16cex:commentExtensible w16cex:durableId="25AA7BD0" w16cex:dateUtc="2022-02-06T15:54:00Z"/>
  <w16cex:commentExtensible w16cex:durableId="259C4689" w16cex:dateUtc="2022-01-26T21:15:00Z"/>
  <w16cex:commentExtensible w16cex:durableId="257D5E2D" w16cex:dateUtc="2021-07-16T07:52:00Z"/>
  <w16cex:commentExtensible w16cex:durableId="259C4764" w16cex:dateUtc="2022-01-26T21:19:00Z"/>
  <w16cex:commentExtensible w16cex:durableId="25A12DD3" w16cex:dateUtc="2022-01-30T14:31:00Z"/>
  <w16cex:commentExtensible w16cex:durableId="25A12E07" w16cex:dateUtc="2022-01-30T14:32:00Z"/>
  <w16cex:commentExtensible w16cex:durableId="257D5E2C" w16cex:dateUtc="2021-12-09T13:44:00Z"/>
  <w16cex:commentExtensible w16cex:durableId="257D5E2B" w16cex:dateUtc="2021-12-09T13:36:00Z"/>
  <w16cex:commentExtensible w16cex:durableId="257D5E29" w16cex:dateUtc="2021-12-09T13:45:00Z"/>
  <w16cex:commentExtensible w16cex:durableId="259C49C4" w16cex:dateUtc="2022-01-26T21:29:00Z"/>
  <w16cex:commentExtensible w16cex:durableId="257D5E28" w16cex:dateUtc="2021-07-15T06:42:00Z"/>
  <w16cex:commentExtensible w16cex:durableId="257D5E27" w16cex:dateUtc="2021-12-09T13:49:00Z"/>
  <w16cex:commentExtensible w16cex:durableId="257D5E26" w16cex:dateUtc="2021-12-09T13:50:00Z"/>
  <w16cex:commentExtensible w16cex:durableId="259C4DA8" w16cex:dateUtc="2022-01-26T21:46:00Z"/>
  <w16cex:commentExtensible w16cex:durableId="25AA7EBA" w16cex:dateUtc="2022-02-06T16:07:00Z"/>
  <w16cex:commentExtensible w16cex:durableId="25A12E91" w16cex:dateUtc="2022-01-30T14:34:00Z"/>
  <w16cex:commentExtensible w16cex:durableId="259C4DBB" w16cex:dateUtc="2022-01-26T21:46:00Z"/>
  <w16cex:commentExtensible w16cex:durableId="259C4B2C" w16cex:dateUtc="2022-01-26T21:35:00Z"/>
  <w16cex:commentExtensible w16cex:durableId="257D5E25" w16cex:dateUtc="2021-12-09T13:52:00Z"/>
  <w16cex:commentExtensible w16cex:durableId="257D5E24" w16cex:dateUtc="2021-12-09T13:51:00Z"/>
  <w16cex:commentExtensible w16cex:durableId="259C4E20" w16cex:dateUtc="2022-01-26T21:48:00Z"/>
  <w16cex:commentExtensible w16cex:durableId="259C4E32" w16cex:dateUtc="2022-01-26T21:48:00Z"/>
  <w16cex:commentExtensible w16cex:durableId="259C4E58" w16cex:dateUtc="2022-01-26T21:48:00Z"/>
  <w16cex:commentExtensible w16cex:durableId="259C4F1B" w16cex:dateUtc="2022-01-26T21:52:00Z"/>
  <w16cex:commentExtensible w16cex:durableId="25AA8171" w16cex:dateUtc="2022-01-26T21:48:00Z"/>
  <w16cex:commentExtensible w16cex:durableId="259C4F5B" w16cex:dateUtc="2022-01-26T21:53:00Z"/>
  <w16cex:commentExtensible w16cex:durableId="257D5E22" w16cex:dateUtc="2021-12-09T13:54:00Z"/>
  <w16cex:commentExtensible w16cex:durableId="25A12ED2" w16cex:dateUtc="2022-01-30T14:35:00Z"/>
  <w16cex:commentExtensible w16cex:durableId="257D5E21" w16cex:dateUtc="2021-07-16T07:59:00Z"/>
  <w16cex:commentExtensible w16cex:durableId="259C5133" w16cex:dateUtc="2022-01-26T22:01:00Z"/>
  <w16cex:commentExtensible w16cex:durableId="259C5167" w16cex:dateUtc="2022-01-26T22:01:00Z"/>
  <w16cex:commentExtensible w16cex:durableId="259C517F" w16cex:dateUtc="2022-01-26T22:02:00Z"/>
  <w16cex:commentExtensible w16cex:durableId="259C51CC" w16cex:dateUtc="2022-01-26T22:03:00Z"/>
  <w16cex:commentExtensible w16cex:durableId="259C519C" w16cex:dateUtc="2022-01-26T22:02:00Z"/>
  <w16cex:commentExtensible w16cex:durableId="25AA8539" w16cex:dateUtc="2022-02-06T16:34:00Z"/>
  <w16cex:commentExtensible w16cex:durableId="259C52B7" w16cex:dateUtc="2022-01-26T22:07:00Z"/>
  <w16cex:commentExtensible w16cex:durableId="259C52F8" w16cex:dateUtc="2022-01-26T22:08:00Z"/>
  <w16cex:commentExtensible w16cex:durableId="259C53A1" w16cex:dateUtc="2022-01-26T22:11:00Z"/>
  <w16cex:commentExtensible w16cex:durableId="259C53D7" w16cex:dateUtc="2022-01-26T22:12:00Z"/>
  <w16cex:commentExtensible w16cex:durableId="25AA86E0" w16cex:dateUtc="2022-02-06T16:41:00Z"/>
  <w16cex:commentExtensible w16cex:durableId="259C5435" w16cex:dateUtc="2022-01-26T2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E5B6F2" w16cid:durableId="25BCCB98"/>
  <w16cid:commentId w16cid:paraId="78CB3B21" w16cid:durableId="25B80130"/>
  <w16cid:commentId w16cid:paraId="60574830" w16cid:durableId="259C49C4"/>
  <w16cid:commentId w16cid:paraId="3652C1C9" w16cid:durableId="25B801C3"/>
  <w16cid:commentId w16cid:paraId="285736D7" w16cid:durableId="25BCE616"/>
  <w16cid:commentId w16cid:paraId="016B7462" w16cid:durableId="25BCE617"/>
  <w16cid:commentId w16cid:paraId="5C8213CC" w16cid:durableId="25B8078C"/>
  <w16cid:commentId w16cid:paraId="18BE8982" w16cid:durableId="25BCE619"/>
  <w16cid:commentId w16cid:paraId="55C3E334" w16cid:durableId="25BCE61A"/>
  <w16cid:commentId w16cid:paraId="16FB5785" w16cid:durableId="25BCE61B"/>
  <w16cid:commentId w16cid:paraId="1DE3DF75" w16cid:durableId="25BCD55E"/>
  <w16cid:commentId w16cid:paraId="492D4BF7" w16cid:durableId="25BCDAD7"/>
  <w16cid:commentId w16cid:paraId="0B1724D0" w16cid:durableId="25BCDAE5"/>
  <w16cid:commentId w16cid:paraId="29CC9046" w16cid:durableId="259C4E58"/>
  <w16cid:commentId w16cid:paraId="13E324CC" w16cid:durableId="25BCE620"/>
  <w16cid:commentId w16cid:paraId="1625B4E7" w16cid:durableId="25A12ED2"/>
  <w16cid:commentId w16cid:paraId="3C544621" w16cid:durableId="25BCE3F2"/>
  <w16cid:commentId w16cid:paraId="2846A1D6" w16cid:durableId="25BCDE6E"/>
  <w16cid:commentId w16cid:paraId="09A6B712" w16cid:durableId="259C517F"/>
  <w16cid:commentId w16cid:paraId="4A6C9D8B" w16cid:durableId="25BCA742"/>
  <w16cid:commentId w16cid:paraId="38833B83" w16cid:durableId="259C519C"/>
  <w16cid:commentId w16cid:paraId="02A334A1" w16cid:durableId="25AA8539"/>
  <w16cid:commentId w16cid:paraId="74AB5D5E" w16cid:durableId="25BCDEAD"/>
  <w16cid:commentId w16cid:paraId="6023FCDD" w16cid:durableId="25BCDECD"/>
  <w16cid:commentId w16cid:paraId="23F0E586" w16cid:durableId="259C52F8"/>
  <w16cid:commentId w16cid:paraId="1AE4E027" w16cid:durableId="25BCA8A1"/>
  <w16cid:commentId w16cid:paraId="0C25E13E" w16cid:durableId="259C53D7"/>
  <w16cid:commentId w16cid:paraId="243ECF02" w16cid:durableId="25AA86E0"/>
  <w16cid:commentId w16cid:paraId="1F1688BE" w16cid:durableId="25BCAA9A"/>
  <w16cid:commentId w16cid:paraId="0D40ABBB" w16cid:durableId="25BCA9B4"/>
  <w16cid:commentId w16cid:paraId="68BEA748" w16cid:durableId="25BCE5E1"/>
  <w16cid:commentId w16cid:paraId="356F58DC" w16cid:durableId="25BCC2ED"/>
  <w16cid:commentId w16cid:paraId="066E9BA2" w16cid:durableId="25BCAD07"/>
  <w16cid:commentId w16cid:paraId="3FFBEE57" w16cid:durableId="25BCCA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9849C" w14:textId="77777777" w:rsidR="00566EA1" w:rsidRDefault="00566EA1" w:rsidP="00FF3EF3">
      <w:pPr>
        <w:spacing w:line="240" w:lineRule="auto"/>
      </w:pPr>
      <w:r>
        <w:separator/>
      </w:r>
    </w:p>
  </w:endnote>
  <w:endnote w:type="continuationSeparator" w:id="0">
    <w:p w14:paraId="1A06F480" w14:textId="77777777" w:rsidR="00566EA1" w:rsidRDefault="00566EA1" w:rsidP="00FF3EF3">
      <w:pPr>
        <w:spacing w:line="240" w:lineRule="auto"/>
      </w:pPr>
      <w:r>
        <w:continuationSeparator/>
      </w:r>
    </w:p>
  </w:endnote>
  <w:endnote w:type="continuationNotice" w:id="1">
    <w:p w14:paraId="4FB24EE3" w14:textId="77777777" w:rsidR="00566EA1" w:rsidRDefault="00566EA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AFF" w:usb1="4000ACFF" w:usb2="00000001" w:usb3="00000000" w:csb0="000001FF" w:csb1="00000000"/>
    <w:embedRegular r:id="rId1" w:fontKey="{DFBE44C2-03C0-4EA0-AEA4-A7F6A934AF48}"/>
    <w:embedBold r:id="rId2" w:fontKey="{C25F22BD-3784-4C57-B8BE-9FC96AA8F6E9}"/>
  </w:font>
  <w:font w:name="BundesSans Office">
    <w:altName w:val="Calibri"/>
    <w:charset w:val="00"/>
    <w:family w:val="swiss"/>
    <w:pitch w:val="variable"/>
    <w:sig w:usb0="A00000BF" w:usb1="4000206B" w:usb2="00000000" w:usb3="00000000" w:csb0="00000093" w:csb1="00000000"/>
    <w:embedRegular r:id="rId3" w:fontKey="{E343DD40-7387-4910-9845-89146611C8D6}"/>
  </w:font>
  <w:font w:name="Minion Pro">
    <w:panose1 w:val="02040503050201020203"/>
    <w:charset w:val="00"/>
    <w:family w:val="roman"/>
    <w:notTrueType/>
    <w:pitch w:val="variable"/>
    <w:sig w:usb0="E00002AF" w:usb1="5000E07B" w:usb2="00000000" w:usb3="00000000" w:csb0="0000019F" w:csb1="00000000"/>
  </w:font>
  <w:font w:name="Myriad Pro Light">
    <w:panose1 w:val="020B04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2AEF" w:usb1="4000207B" w:usb2="00000000" w:usb3="00000000" w:csb0="000001FF" w:csb1="00000000"/>
    <w:embedRegular r:id="rId4" w:fontKey="{D0F723AB-F496-45FC-BCAC-7F3F27CC12B5}"/>
    <w:embedBold r:id="rId5" w:fontKey="{B56D3288-38AA-4C3C-92F4-E46DF3E1E274}"/>
    <w:embedItalic r:id="rId6" w:fontKey="{97A5BC2E-7BC2-4006-8799-CD83C70D8811}"/>
  </w:font>
  <w:font w:name="Open Sans">
    <w:panose1 w:val="020B0606030504020204"/>
    <w:charset w:val="00"/>
    <w:family w:val="swiss"/>
    <w:pitch w:val="variable"/>
    <w:sig w:usb0="E00002EF" w:usb1="4000205B" w:usb2="00000028" w:usb3="00000000" w:csb0="0000019F" w:csb1="00000000"/>
    <w:embedRegular r:id="rId7" w:fontKey="{D81E87F2-E161-4B0D-AEC9-A0079A49660A}"/>
  </w:font>
  <w:font w:name="Trebuchet MS">
    <w:panose1 w:val="020B0603020202020204"/>
    <w:charset w:val="00"/>
    <w:family w:val="swiss"/>
    <w:pitch w:val="variable"/>
    <w:sig w:usb0="00000687" w:usb1="00000000" w:usb2="00000000" w:usb3="00000000" w:csb0="0000009F" w:csb1="00000000"/>
    <w:embedRegular r:id="rId8" w:fontKey="{EE4A8ABF-74AB-4621-9927-5D1A68002F3B}"/>
  </w:font>
  <w:font w:name="Minion Pro SmBd">
    <w:panose1 w:val="02040603060201020203"/>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embedRegular r:id="rId9" w:fontKey="{872D50AC-5C7D-4F27-B454-6BEBDEA878B6}"/>
  </w:font>
  <w:font w:name="Arial Narrow">
    <w:panose1 w:val="020B0606020202030204"/>
    <w:charset w:val="00"/>
    <w:family w:val="swiss"/>
    <w:pitch w:val="variable"/>
    <w:sig w:usb0="00000287" w:usb1="00000800" w:usb2="00000000" w:usb3="00000000" w:csb0="0000009F" w:csb1="00000000"/>
    <w:embedRegular r:id="rId10" w:fontKey="{099DE97B-7F7D-465E-91ED-7F679FAFFF7C}"/>
  </w:font>
  <w:font w:name="Segoe UI">
    <w:panose1 w:val="020B0502040204020203"/>
    <w:charset w:val="00"/>
    <w:family w:val="swiss"/>
    <w:pitch w:val="variable"/>
    <w:sig w:usb0="E4002EFF" w:usb1="C000E47F" w:usb2="00000009" w:usb3="00000000" w:csb0="000001FF" w:csb1="00000000"/>
    <w:embedRegular r:id="rId11" w:fontKey="{14D9036D-E201-4D53-8ACC-954574B4E4ED}"/>
  </w:font>
  <w:font w:name="Cambria Math">
    <w:panose1 w:val="02040503050406030204"/>
    <w:charset w:val="00"/>
    <w:family w:val="roman"/>
    <w:pitch w:val="variable"/>
    <w:sig w:usb0="E00006FF" w:usb1="420024FF" w:usb2="02000000" w:usb3="00000000" w:csb0="0000019F" w:csb1="00000000"/>
    <w:embedRegular r:id="rId12" w:fontKey="{3B2146BE-CC50-4400-9B2D-7614571B154B}"/>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Change w:id="104" w:author="Guest User" w:date="2022-01-04T12:15:00Z">
        <w:tblPr>
          <w:tblStyle w:val="Tabellenraster"/>
          <w:tblW w:w="0" w:type="nil"/>
          <w:tblLayout w:type="fixed"/>
          <w:tblLook w:val="06A0" w:firstRow="1" w:lastRow="0" w:firstColumn="1" w:lastColumn="0" w:noHBand="1" w:noVBand="1"/>
        </w:tblPr>
      </w:tblPrChange>
    </w:tblPr>
    <w:tblGrid>
      <w:gridCol w:w="3020"/>
      <w:gridCol w:w="3020"/>
      <w:gridCol w:w="3020"/>
      <w:tblGridChange w:id="105">
        <w:tblGrid>
          <w:gridCol w:w="3020"/>
          <w:gridCol w:w="3020"/>
          <w:gridCol w:w="3020"/>
        </w:tblGrid>
      </w:tblGridChange>
    </w:tblGrid>
    <w:tr w:rsidR="00A642CC" w14:paraId="7BD9F6D9" w14:textId="77777777" w:rsidTr="4C11F93A">
      <w:tc>
        <w:tcPr>
          <w:tcW w:w="3020" w:type="dxa"/>
          <w:tcPrChange w:id="106" w:author="Guest User" w:date="2022-01-04T12:15:00Z">
            <w:tcPr>
              <w:tcW w:w="3020" w:type="dxa"/>
            </w:tcPr>
          </w:tcPrChange>
        </w:tcPr>
        <w:p w14:paraId="25E90192" w14:textId="7FEC3E43" w:rsidR="00A642CC" w:rsidRDefault="00A642CC">
          <w:pPr>
            <w:pStyle w:val="Kopfzeile"/>
            <w:ind w:left="-115"/>
            <w:jc w:val="left"/>
            <w:rPr>
              <w:rFonts w:eastAsia="Calibri"/>
              <w:szCs w:val="20"/>
            </w:rPr>
            <w:pPrChange w:id="107" w:author="Guest User" w:date="2022-01-04T12:15:00Z">
              <w:pPr/>
            </w:pPrChange>
          </w:pPr>
        </w:p>
      </w:tc>
      <w:tc>
        <w:tcPr>
          <w:tcW w:w="3020" w:type="dxa"/>
          <w:tcPrChange w:id="108" w:author="Guest User" w:date="2022-01-04T12:15:00Z">
            <w:tcPr>
              <w:tcW w:w="3020" w:type="dxa"/>
            </w:tcPr>
          </w:tcPrChange>
        </w:tcPr>
        <w:p w14:paraId="0AB6333B" w14:textId="55835857" w:rsidR="00A642CC" w:rsidRDefault="00A642CC">
          <w:pPr>
            <w:pStyle w:val="Kopfzeile"/>
            <w:jc w:val="center"/>
            <w:rPr>
              <w:rFonts w:eastAsia="Calibri"/>
              <w:szCs w:val="20"/>
            </w:rPr>
            <w:pPrChange w:id="109" w:author="Guest User" w:date="2022-01-04T12:15:00Z">
              <w:pPr/>
            </w:pPrChange>
          </w:pPr>
        </w:p>
      </w:tc>
      <w:tc>
        <w:tcPr>
          <w:tcW w:w="3020" w:type="dxa"/>
          <w:tcPrChange w:id="110" w:author="Guest User" w:date="2022-01-04T12:15:00Z">
            <w:tcPr>
              <w:tcW w:w="3020" w:type="dxa"/>
            </w:tcPr>
          </w:tcPrChange>
        </w:tcPr>
        <w:p w14:paraId="08D76B90" w14:textId="0D90B021" w:rsidR="00A642CC" w:rsidRDefault="00A642CC">
          <w:pPr>
            <w:pStyle w:val="Kopfzeile"/>
            <w:ind w:right="-115"/>
            <w:jc w:val="right"/>
            <w:rPr>
              <w:rFonts w:eastAsia="Calibri"/>
              <w:szCs w:val="20"/>
            </w:rPr>
            <w:pPrChange w:id="111" w:author="Guest User" w:date="2022-01-04T12:15:00Z">
              <w:pPr/>
            </w:pPrChange>
          </w:pPr>
        </w:p>
      </w:tc>
    </w:tr>
  </w:tbl>
  <w:p w14:paraId="0E997DEA" w14:textId="39D2E982" w:rsidR="00A642CC" w:rsidRDefault="00A642CC">
    <w:pPr>
      <w:pStyle w:val="Fuzeile"/>
      <w:rPr>
        <w:rFonts w:eastAsia="Calibri"/>
        <w:szCs w:val="20"/>
      </w:rPr>
      <w:pPrChange w:id="112" w:author="Guest User" w:date="2022-01-04T12:15: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477ED" w14:textId="77777777" w:rsidR="00566EA1" w:rsidRDefault="00566EA1" w:rsidP="00FF3EF3">
      <w:pPr>
        <w:spacing w:line="240" w:lineRule="auto"/>
      </w:pPr>
      <w:r>
        <w:separator/>
      </w:r>
    </w:p>
  </w:footnote>
  <w:footnote w:type="continuationSeparator" w:id="0">
    <w:p w14:paraId="318FA4AB" w14:textId="77777777" w:rsidR="00566EA1" w:rsidRDefault="00566EA1" w:rsidP="00FF3EF3">
      <w:pPr>
        <w:spacing w:line="240" w:lineRule="auto"/>
      </w:pPr>
      <w:r>
        <w:continuationSeparator/>
      </w:r>
    </w:p>
  </w:footnote>
  <w:footnote w:type="continuationNotice" w:id="1">
    <w:p w14:paraId="7D85047D" w14:textId="77777777" w:rsidR="00566EA1" w:rsidRDefault="00566EA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FFC27E2"/>
    <w:lvl w:ilvl="0">
      <w:start w:val="1"/>
      <w:numFmt w:val="bullet"/>
      <w:lvlText w:val=""/>
      <w:lvlJc w:val="left"/>
      <w:pPr>
        <w:ind w:left="720" w:hanging="360"/>
      </w:pPr>
      <w:rPr>
        <w:rFonts w:ascii="Wingdings" w:hAnsi="Wingdings" w:hint="default"/>
      </w:rPr>
    </w:lvl>
  </w:abstractNum>
  <w:abstractNum w:abstractNumId="1" w15:restartNumberingAfterBreak="0">
    <w:nsid w:val="05CA4C71"/>
    <w:multiLevelType w:val="multilevel"/>
    <w:tmpl w:val="BDC27494"/>
    <w:styleLink w:val="UBAberschriften"/>
    <w:lvl w:ilvl="0">
      <w:start w:val="1"/>
      <w:numFmt w:val="decimal"/>
      <w:lvlText w:val="%1"/>
      <w:lvlJc w:val="left"/>
      <w:pPr>
        <w:ind w:left="432" w:hanging="432"/>
      </w:pPr>
      <w:rPr>
        <w:b/>
        <w:color w:val="004250" w:themeColor="accent6"/>
        <w:sz w:val="36"/>
      </w:rPr>
    </w:lvl>
    <w:lvl w:ilvl="1">
      <w:start w:val="1"/>
      <w:numFmt w:val="decimal"/>
      <w:lvlText w:val="%1.%2"/>
      <w:lvlJc w:val="left"/>
      <w:pPr>
        <w:ind w:left="576" w:hanging="576"/>
      </w:pPr>
      <w:rPr>
        <w:b w:val="0"/>
        <w:bCs w:val="0"/>
        <w:i w:val="0"/>
        <w:iCs w:val="0"/>
        <w:caps w:val="0"/>
        <w:smallCaps w:val="0"/>
        <w:strike w:val="0"/>
        <w:dstrike w:val="0"/>
        <w:vanish w:val="0"/>
        <w:color w:val="auto"/>
        <w:spacing w:val="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720" w:hanging="720"/>
      </w:pPr>
      <w:rPr>
        <w:b/>
        <w:sz w:val="20"/>
      </w:rPr>
    </w:lvl>
    <w:lvl w:ilvl="3">
      <w:start w:val="1"/>
      <w:numFmt w:val="decimal"/>
      <w:lvlText w:val="%1.%2.%3.%4"/>
      <w:lvlJc w:val="left"/>
      <w:pPr>
        <w:ind w:left="864" w:hanging="864"/>
      </w:pPr>
      <w:rPr>
        <w:b/>
        <w:sz w:val="22"/>
      </w:rPr>
    </w:lvl>
    <w:lvl w:ilvl="4">
      <w:start w:val="1"/>
      <w:numFmt w:val="decimal"/>
      <w:lvlText w:val="%1.%2.%3.%4.%5"/>
      <w:lvlJc w:val="left"/>
      <w:pPr>
        <w:ind w:left="1004" w:hanging="1004"/>
      </w:pPr>
      <w:rPr>
        <w:b/>
        <w:i w:val="0"/>
        <w:color w:val="auto"/>
        <w:sz w:val="22"/>
      </w:rPr>
    </w:lvl>
    <w:lvl w:ilvl="5">
      <w:start w:val="1"/>
      <w:numFmt w:val="decimal"/>
      <w:lvlText w:val="%1.%2.%3.%4.%5.%6"/>
      <w:lvlJc w:val="left"/>
      <w:pPr>
        <w:ind w:left="1152" w:hanging="1152"/>
      </w:pPr>
      <w:rPr>
        <w:b w:val="0"/>
        <w:i/>
        <w:color w:val="auto"/>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351DFA"/>
    <w:multiLevelType w:val="multilevel"/>
    <w:tmpl w:val="88409402"/>
    <w:lvl w:ilvl="0">
      <w:start w:val="1"/>
      <w:numFmt w:val="decimal"/>
      <w:pStyle w:val="Listenabsatz"/>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3B40F73"/>
    <w:multiLevelType w:val="hybridMultilevel"/>
    <w:tmpl w:val="A7A043FC"/>
    <w:lvl w:ilvl="0" w:tplc="9C60BAF8">
      <w:start w:val="1"/>
      <w:numFmt w:val="bullet"/>
      <w:lvlText w:val=""/>
      <w:lvlJc w:val="left"/>
      <w:pPr>
        <w:ind w:left="720" w:hanging="360"/>
      </w:pPr>
      <w:rPr>
        <w:rFonts w:ascii="Symbol" w:hAnsi="Symbol" w:hint="default"/>
      </w:rPr>
    </w:lvl>
    <w:lvl w:ilvl="1" w:tplc="3FC0FE5E">
      <w:start w:val="1"/>
      <w:numFmt w:val="bullet"/>
      <w:lvlText w:val="o"/>
      <w:lvlJc w:val="left"/>
      <w:pPr>
        <w:ind w:left="1440" w:hanging="360"/>
      </w:pPr>
      <w:rPr>
        <w:rFonts w:ascii="Courier New" w:hAnsi="Courier New" w:hint="default"/>
      </w:rPr>
    </w:lvl>
    <w:lvl w:ilvl="2" w:tplc="1E202530">
      <w:start w:val="1"/>
      <w:numFmt w:val="bullet"/>
      <w:lvlText w:val=""/>
      <w:lvlJc w:val="left"/>
      <w:pPr>
        <w:ind w:left="2160" w:hanging="360"/>
      </w:pPr>
      <w:rPr>
        <w:rFonts w:ascii="Wingdings" w:hAnsi="Wingdings" w:hint="default"/>
      </w:rPr>
    </w:lvl>
    <w:lvl w:ilvl="3" w:tplc="094E5A48">
      <w:start w:val="1"/>
      <w:numFmt w:val="bullet"/>
      <w:lvlText w:val=""/>
      <w:lvlJc w:val="left"/>
      <w:pPr>
        <w:ind w:left="2880" w:hanging="360"/>
      </w:pPr>
      <w:rPr>
        <w:rFonts w:ascii="Symbol" w:hAnsi="Symbol" w:hint="default"/>
      </w:rPr>
    </w:lvl>
    <w:lvl w:ilvl="4" w:tplc="009C9940">
      <w:start w:val="1"/>
      <w:numFmt w:val="bullet"/>
      <w:lvlText w:val="o"/>
      <w:lvlJc w:val="left"/>
      <w:pPr>
        <w:ind w:left="3600" w:hanging="360"/>
      </w:pPr>
      <w:rPr>
        <w:rFonts w:ascii="Courier New" w:hAnsi="Courier New" w:hint="default"/>
      </w:rPr>
    </w:lvl>
    <w:lvl w:ilvl="5" w:tplc="CFAC7D4E">
      <w:start w:val="1"/>
      <w:numFmt w:val="bullet"/>
      <w:lvlText w:val=""/>
      <w:lvlJc w:val="left"/>
      <w:pPr>
        <w:ind w:left="4320" w:hanging="360"/>
      </w:pPr>
      <w:rPr>
        <w:rFonts w:ascii="Wingdings" w:hAnsi="Wingdings" w:hint="default"/>
      </w:rPr>
    </w:lvl>
    <w:lvl w:ilvl="6" w:tplc="849E218A">
      <w:start w:val="1"/>
      <w:numFmt w:val="bullet"/>
      <w:lvlText w:val=""/>
      <w:lvlJc w:val="left"/>
      <w:pPr>
        <w:ind w:left="5040" w:hanging="360"/>
      </w:pPr>
      <w:rPr>
        <w:rFonts w:ascii="Symbol" w:hAnsi="Symbol" w:hint="default"/>
      </w:rPr>
    </w:lvl>
    <w:lvl w:ilvl="7" w:tplc="0576B90E">
      <w:start w:val="1"/>
      <w:numFmt w:val="bullet"/>
      <w:lvlText w:val="o"/>
      <w:lvlJc w:val="left"/>
      <w:pPr>
        <w:ind w:left="5760" w:hanging="360"/>
      </w:pPr>
      <w:rPr>
        <w:rFonts w:ascii="Courier New" w:hAnsi="Courier New" w:hint="default"/>
      </w:rPr>
    </w:lvl>
    <w:lvl w:ilvl="8" w:tplc="E266E3FA">
      <w:start w:val="1"/>
      <w:numFmt w:val="bullet"/>
      <w:lvlText w:val=""/>
      <w:lvlJc w:val="left"/>
      <w:pPr>
        <w:ind w:left="6480" w:hanging="360"/>
      </w:pPr>
      <w:rPr>
        <w:rFonts w:ascii="Wingdings" w:hAnsi="Wingdings" w:hint="default"/>
      </w:rPr>
    </w:lvl>
  </w:abstractNum>
  <w:abstractNum w:abstractNumId="4" w15:restartNumberingAfterBreak="0">
    <w:nsid w:val="173A5236"/>
    <w:multiLevelType w:val="hybridMultilevel"/>
    <w:tmpl w:val="DC2E5900"/>
    <w:lvl w:ilvl="0" w:tplc="D264F276">
      <w:start w:val="1"/>
      <w:numFmt w:val="decimal"/>
      <w:lvlText w:val="%1."/>
      <w:lvlJc w:val="left"/>
      <w:pPr>
        <w:ind w:left="108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5" w15:restartNumberingAfterBreak="0">
    <w:nsid w:val="18192272"/>
    <w:multiLevelType w:val="multilevel"/>
    <w:tmpl w:val="BDC27494"/>
    <w:numStyleLink w:val="UBAberschriften"/>
  </w:abstractNum>
  <w:abstractNum w:abstractNumId="6" w15:restartNumberingAfterBreak="0">
    <w:nsid w:val="18441372"/>
    <w:multiLevelType w:val="hybridMultilevel"/>
    <w:tmpl w:val="0ECC10FA"/>
    <w:lvl w:ilvl="0" w:tplc="B8A4EE88">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712753"/>
    <w:multiLevelType w:val="hybridMultilevel"/>
    <w:tmpl w:val="84726D1A"/>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E64727"/>
    <w:multiLevelType w:val="hybridMultilevel"/>
    <w:tmpl w:val="C17ADA14"/>
    <w:lvl w:ilvl="0" w:tplc="6562B6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697193"/>
    <w:multiLevelType w:val="hybridMultilevel"/>
    <w:tmpl w:val="D5465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1B64D5"/>
    <w:multiLevelType w:val="hybridMultilevel"/>
    <w:tmpl w:val="EC60E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EF2414"/>
    <w:multiLevelType w:val="hybridMultilevel"/>
    <w:tmpl w:val="FEFEDEEC"/>
    <w:lvl w:ilvl="0" w:tplc="3FDA2006">
      <w:numFmt w:val="bullet"/>
      <w:lvlText w:val="-"/>
      <w:lvlJc w:val="left"/>
      <w:pPr>
        <w:ind w:left="720" w:hanging="360"/>
      </w:pPr>
      <w:rPr>
        <w:rFonts w:ascii="Myriad Pro" w:eastAsiaTheme="minorHAnsi" w:hAnsi="Myriad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413FBF"/>
    <w:multiLevelType w:val="hybridMultilevel"/>
    <w:tmpl w:val="9EAEF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F13B48"/>
    <w:multiLevelType w:val="hybridMultilevel"/>
    <w:tmpl w:val="F386E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9675F78"/>
    <w:multiLevelType w:val="multilevel"/>
    <w:tmpl w:val="BDC27494"/>
    <w:numStyleLink w:val="UBAberschriften"/>
  </w:abstractNum>
  <w:abstractNum w:abstractNumId="15" w15:restartNumberingAfterBreak="0">
    <w:nsid w:val="39BB6AA4"/>
    <w:multiLevelType w:val="hybridMultilevel"/>
    <w:tmpl w:val="5D8AF99E"/>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CCE7DA4"/>
    <w:multiLevelType w:val="hybridMultilevel"/>
    <w:tmpl w:val="C018ECAC"/>
    <w:lvl w:ilvl="0" w:tplc="4A586AC2">
      <w:start w:val="1"/>
      <w:numFmt w:val="decimal"/>
      <w:lvlText w:val="%1."/>
      <w:lvlJc w:val="left"/>
      <w:pPr>
        <w:ind w:left="720" w:hanging="360"/>
      </w:pPr>
    </w:lvl>
    <w:lvl w:ilvl="1" w:tplc="1C2AC8D8">
      <w:start w:val="1"/>
      <w:numFmt w:val="lowerLetter"/>
      <w:lvlText w:val="%2."/>
      <w:lvlJc w:val="left"/>
      <w:pPr>
        <w:ind w:left="1440" w:hanging="360"/>
      </w:pPr>
    </w:lvl>
    <w:lvl w:ilvl="2" w:tplc="8D2693DE">
      <w:start w:val="1"/>
      <w:numFmt w:val="lowerRoman"/>
      <w:lvlText w:val="%3."/>
      <w:lvlJc w:val="right"/>
      <w:pPr>
        <w:ind w:left="2160" w:hanging="180"/>
      </w:pPr>
    </w:lvl>
    <w:lvl w:ilvl="3" w:tplc="53C04B4C">
      <w:start w:val="1"/>
      <w:numFmt w:val="decimal"/>
      <w:lvlText w:val="%4."/>
      <w:lvlJc w:val="left"/>
      <w:pPr>
        <w:ind w:left="2880" w:hanging="360"/>
      </w:pPr>
    </w:lvl>
    <w:lvl w:ilvl="4" w:tplc="2D6E2FD4">
      <w:start w:val="1"/>
      <w:numFmt w:val="lowerLetter"/>
      <w:lvlText w:val="%5."/>
      <w:lvlJc w:val="left"/>
      <w:pPr>
        <w:ind w:left="3600" w:hanging="360"/>
      </w:pPr>
    </w:lvl>
    <w:lvl w:ilvl="5" w:tplc="58587D74">
      <w:start w:val="1"/>
      <w:numFmt w:val="lowerRoman"/>
      <w:lvlText w:val="%6."/>
      <w:lvlJc w:val="right"/>
      <w:pPr>
        <w:ind w:left="4320" w:hanging="180"/>
      </w:pPr>
    </w:lvl>
    <w:lvl w:ilvl="6" w:tplc="427AA450">
      <w:start w:val="1"/>
      <w:numFmt w:val="decimal"/>
      <w:lvlText w:val="%7."/>
      <w:lvlJc w:val="left"/>
      <w:pPr>
        <w:ind w:left="5040" w:hanging="360"/>
      </w:pPr>
    </w:lvl>
    <w:lvl w:ilvl="7" w:tplc="0F3E34D0">
      <w:start w:val="1"/>
      <w:numFmt w:val="lowerLetter"/>
      <w:lvlText w:val="%8."/>
      <w:lvlJc w:val="left"/>
      <w:pPr>
        <w:ind w:left="5760" w:hanging="360"/>
      </w:pPr>
    </w:lvl>
    <w:lvl w:ilvl="8" w:tplc="57F8346E">
      <w:start w:val="1"/>
      <w:numFmt w:val="lowerRoman"/>
      <w:lvlText w:val="%9."/>
      <w:lvlJc w:val="right"/>
      <w:pPr>
        <w:ind w:left="6480" w:hanging="180"/>
      </w:pPr>
    </w:lvl>
  </w:abstractNum>
  <w:abstractNum w:abstractNumId="17" w15:restartNumberingAfterBreak="0">
    <w:nsid w:val="441A4E91"/>
    <w:multiLevelType w:val="hybridMultilevel"/>
    <w:tmpl w:val="BD7A9F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22502F"/>
    <w:multiLevelType w:val="hybridMultilevel"/>
    <w:tmpl w:val="A52031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69E718A"/>
    <w:multiLevelType w:val="hybridMultilevel"/>
    <w:tmpl w:val="2AF45FBE"/>
    <w:lvl w:ilvl="0" w:tplc="56E2A6BE">
      <w:start w:val="1"/>
      <w:numFmt w:val="bullet"/>
      <w:lvlText w:val="·"/>
      <w:lvlJc w:val="left"/>
      <w:pPr>
        <w:ind w:left="720" w:hanging="360"/>
      </w:pPr>
      <w:rPr>
        <w:rFonts w:ascii="Symbol" w:hAnsi="Symbol" w:hint="default"/>
      </w:rPr>
    </w:lvl>
    <w:lvl w:ilvl="1" w:tplc="725A54D4">
      <w:start w:val="1"/>
      <w:numFmt w:val="bullet"/>
      <w:lvlText w:val="o"/>
      <w:lvlJc w:val="left"/>
      <w:pPr>
        <w:ind w:left="1440" w:hanging="360"/>
      </w:pPr>
      <w:rPr>
        <w:rFonts w:ascii="Courier New" w:hAnsi="Courier New" w:hint="default"/>
      </w:rPr>
    </w:lvl>
    <w:lvl w:ilvl="2" w:tplc="D8B06EA8">
      <w:start w:val="1"/>
      <w:numFmt w:val="bullet"/>
      <w:lvlText w:val=""/>
      <w:lvlJc w:val="left"/>
      <w:pPr>
        <w:ind w:left="2160" w:hanging="360"/>
      </w:pPr>
      <w:rPr>
        <w:rFonts w:ascii="Wingdings" w:hAnsi="Wingdings" w:hint="default"/>
      </w:rPr>
    </w:lvl>
    <w:lvl w:ilvl="3" w:tplc="A800742C">
      <w:start w:val="1"/>
      <w:numFmt w:val="bullet"/>
      <w:lvlText w:val=""/>
      <w:lvlJc w:val="left"/>
      <w:pPr>
        <w:ind w:left="2880" w:hanging="360"/>
      </w:pPr>
      <w:rPr>
        <w:rFonts w:ascii="Symbol" w:hAnsi="Symbol" w:hint="default"/>
      </w:rPr>
    </w:lvl>
    <w:lvl w:ilvl="4" w:tplc="4FF62752">
      <w:start w:val="1"/>
      <w:numFmt w:val="bullet"/>
      <w:lvlText w:val="o"/>
      <w:lvlJc w:val="left"/>
      <w:pPr>
        <w:ind w:left="3600" w:hanging="360"/>
      </w:pPr>
      <w:rPr>
        <w:rFonts w:ascii="Courier New" w:hAnsi="Courier New" w:hint="default"/>
      </w:rPr>
    </w:lvl>
    <w:lvl w:ilvl="5" w:tplc="C79C28F4">
      <w:start w:val="1"/>
      <w:numFmt w:val="bullet"/>
      <w:lvlText w:val=""/>
      <w:lvlJc w:val="left"/>
      <w:pPr>
        <w:ind w:left="4320" w:hanging="360"/>
      </w:pPr>
      <w:rPr>
        <w:rFonts w:ascii="Wingdings" w:hAnsi="Wingdings" w:hint="default"/>
      </w:rPr>
    </w:lvl>
    <w:lvl w:ilvl="6" w:tplc="755006C6">
      <w:start w:val="1"/>
      <w:numFmt w:val="bullet"/>
      <w:lvlText w:val=""/>
      <w:lvlJc w:val="left"/>
      <w:pPr>
        <w:ind w:left="5040" w:hanging="360"/>
      </w:pPr>
      <w:rPr>
        <w:rFonts w:ascii="Symbol" w:hAnsi="Symbol" w:hint="default"/>
      </w:rPr>
    </w:lvl>
    <w:lvl w:ilvl="7" w:tplc="3796DF42">
      <w:start w:val="1"/>
      <w:numFmt w:val="bullet"/>
      <w:lvlText w:val="o"/>
      <w:lvlJc w:val="left"/>
      <w:pPr>
        <w:ind w:left="5760" w:hanging="360"/>
      </w:pPr>
      <w:rPr>
        <w:rFonts w:ascii="Courier New" w:hAnsi="Courier New" w:hint="default"/>
      </w:rPr>
    </w:lvl>
    <w:lvl w:ilvl="8" w:tplc="8F182E72">
      <w:start w:val="1"/>
      <w:numFmt w:val="bullet"/>
      <w:lvlText w:val=""/>
      <w:lvlJc w:val="left"/>
      <w:pPr>
        <w:ind w:left="6480" w:hanging="360"/>
      </w:pPr>
      <w:rPr>
        <w:rFonts w:ascii="Wingdings" w:hAnsi="Wingdings" w:hint="default"/>
      </w:rPr>
    </w:lvl>
  </w:abstractNum>
  <w:abstractNum w:abstractNumId="20" w15:restartNumberingAfterBreak="0">
    <w:nsid w:val="4A9328D5"/>
    <w:multiLevelType w:val="multilevel"/>
    <w:tmpl w:val="3E9EC268"/>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D70044F"/>
    <w:multiLevelType w:val="hybridMultilevel"/>
    <w:tmpl w:val="025CF698"/>
    <w:lvl w:ilvl="0" w:tplc="DBCEF9A2">
      <w:start w:val="1"/>
      <w:numFmt w:val="bullet"/>
      <w:lvlText w:val="·"/>
      <w:lvlJc w:val="left"/>
      <w:pPr>
        <w:ind w:left="720" w:hanging="360"/>
      </w:pPr>
      <w:rPr>
        <w:rFonts w:ascii="Symbol" w:hAnsi="Symbol" w:hint="default"/>
      </w:rPr>
    </w:lvl>
    <w:lvl w:ilvl="1" w:tplc="491C4A16">
      <w:start w:val="1"/>
      <w:numFmt w:val="bullet"/>
      <w:lvlText w:val="o"/>
      <w:lvlJc w:val="left"/>
      <w:pPr>
        <w:ind w:left="1440" w:hanging="360"/>
      </w:pPr>
      <w:rPr>
        <w:rFonts w:ascii="Courier New" w:hAnsi="Courier New" w:hint="default"/>
      </w:rPr>
    </w:lvl>
    <w:lvl w:ilvl="2" w:tplc="A31C0870">
      <w:start w:val="1"/>
      <w:numFmt w:val="bullet"/>
      <w:lvlText w:val=""/>
      <w:lvlJc w:val="left"/>
      <w:pPr>
        <w:ind w:left="2160" w:hanging="360"/>
      </w:pPr>
      <w:rPr>
        <w:rFonts w:ascii="Wingdings" w:hAnsi="Wingdings" w:hint="default"/>
      </w:rPr>
    </w:lvl>
    <w:lvl w:ilvl="3" w:tplc="33083E9E">
      <w:start w:val="1"/>
      <w:numFmt w:val="bullet"/>
      <w:lvlText w:val=""/>
      <w:lvlJc w:val="left"/>
      <w:pPr>
        <w:ind w:left="2880" w:hanging="360"/>
      </w:pPr>
      <w:rPr>
        <w:rFonts w:ascii="Symbol" w:hAnsi="Symbol" w:hint="default"/>
      </w:rPr>
    </w:lvl>
    <w:lvl w:ilvl="4" w:tplc="C7F21386">
      <w:start w:val="1"/>
      <w:numFmt w:val="bullet"/>
      <w:lvlText w:val="o"/>
      <w:lvlJc w:val="left"/>
      <w:pPr>
        <w:ind w:left="3600" w:hanging="360"/>
      </w:pPr>
      <w:rPr>
        <w:rFonts w:ascii="Courier New" w:hAnsi="Courier New" w:hint="default"/>
      </w:rPr>
    </w:lvl>
    <w:lvl w:ilvl="5" w:tplc="5192B3C2">
      <w:start w:val="1"/>
      <w:numFmt w:val="bullet"/>
      <w:lvlText w:val=""/>
      <w:lvlJc w:val="left"/>
      <w:pPr>
        <w:ind w:left="4320" w:hanging="360"/>
      </w:pPr>
      <w:rPr>
        <w:rFonts w:ascii="Wingdings" w:hAnsi="Wingdings" w:hint="default"/>
      </w:rPr>
    </w:lvl>
    <w:lvl w:ilvl="6" w:tplc="B680EAA0">
      <w:start w:val="1"/>
      <w:numFmt w:val="bullet"/>
      <w:lvlText w:val=""/>
      <w:lvlJc w:val="left"/>
      <w:pPr>
        <w:ind w:left="5040" w:hanging="360"/>
      </w:pPr>
      <w:rPr>
        <w:rFonts w:ascii="Symbol" w:hAnsi="Symbol" w:hint="default"/>
      </w:rPr>
    </w:lvl>
    <w:lvl w:ilvl="7" w:tplc="AFB06F12">
      <w:start w:val="1"/>
      <w:numFmt w:val="bullet"/>
      <w:lvlText w:val="o"/>
      <w:lvlJc w:val="left"/>
      <w:pPr>
        <w:ind w:left="5760" w:hanging="360"/>
      </w:pPr>
      <w:rPr>
        <w:rFonts w:ascii="Courier New" w:hAnsi="Courier New" w:hint="default"/>
      </w:rPr>
    </w:lvl>
    <w:lvl w:ilvl="8" w:tplc="6DC820F8">
      <w:start w:val="1"/>
      <w:numFmt w:val="bullet"/>
      <w:lvlText w:val=""/>
      <w:lvlJc w:val="left"/>
      <w:pPr>
        <w:ind w:left="6480" w:hanging="360"/>
      </w:pPr>
      <w:rPr>
        <w:rFonts w:ascii="Wingdings" w:hAnsi="Wingdings" w:hint="default"/>
      </w:rPr>
    </w:lvl>
  </w:abstractNum>
  <w:abstractNum w:abstractNumId="22" w15:restartNumberingAfterBreak="0">
    <w:nsid w:val="4F9E3025"/>
    <w:multiLevelType w:val="multilevel"/>
    <w:tmpl w:val="BDC27494"/>
    <w:numStyleLink w:val="UBAberschriften"/>
  </w:abstractNum>
  <w:abstractNum w:abstractNumId="23" w15:restartNumberingAfterBreak="0">
    <w:nsid w:val="55D5091A"/>
    <w:multiLevelType w:val="hybridMultilevel"/>
    <w:tmpl w:val="233E5FC6"/>
    <w:lvl w:ilvl="0" w:tplc="CB42297E">
      <w:start w:val="1"/>
      <w:numFmt w:val="decimal"/>
      <w:lvlText w:val="%1"/>
      <w:lvlJc w:val="right"/>
      <w:pPr>
        <w:ind w:left="360" w:hanging="360"/>
      </w:pPr>
      <w:rPr>
        <w:rFonts w:ascii="Myriad Pro" w:hAnsi="Myriad Pro" w:hint="default"/>
      </w:rPr>
    </w:lvl>
    <w:lvl w:ilvl="1" w:tplc="04070019" w:tentative="1">
      <w:start w:val="1"/>
      <w:numFmt w:val="lowerLetter"/>
      <w:lvlText w:val="%2."/>
      <w:lvlJc w:val="left"/>
      <w:pPr>
        <w:ind w:left="1678" w:hanging="360"/>
      </w:pPr>
    </w:lvl>
    <w:lvl w:ilvl="2" w:tplc="0407001B" w:tentative="1">
      <w:start w:val="1"/>
      <w:numFmt w:val="lowerRoman"/>
      <w:lvlText w:val="%3."/>
      <w:lvlJc w:val="right"/>
      <w:pPr>
        <w:ind w:left="2398" w:hanging="180"/>
      </w:pPr>
    </w:lvl>
    <w:lvl w:ilvl="3" w:tplc="0407000F" w:tentative="1">
      <w:start w:val="1"/>
      <w:numFmt w:val="decimal"/>
      <w:lvlText w:val="%4."/>
      <w:lvlJc w:val="left"/>
      <w:pPr>
        <w:ind w:left="3118" w:hanging="360"/>
      </w:pPr>
    </w:lvl>
    <w:lvl w:ilvl="4" w:tplc="04070019" w:tentative="1">
      <w:start w:val="1"/>
      <w:numFmt w:val="lowerLetter"/>
      <w:lvlText w:val="%5."/>
      <w:lvlJc w:val="left"/>
      <w:pPr>
        <w:ind w:left="3838" w:hanging="360"/>
      </w:pPr>
    </w:lvl>
    <w:lvl w:ilvl="5" w:tplc="0407001B" w:tentative="1">
      <w:start w:val="1"/>
      <w:numFmt w:val="lowerRoman"/>
      <w:lvlText w:val="%6."/>
      <w:lvlJc w:val="right"/>
      <w:pPr>
        <w:ind w:left="4558" w:hanging="180"/>
      </w:pPr>
    </w:lvl>
    <w:lvl w:ilvl="6" w:tplc="0407000F" w:tentative="1">
      <w:start w:val="1"/>
      <w:numFmt w:val="decimal"/>
      <w:lvlText w:val="%7."/>
      <w:lvlJc w:val="left"/>
      <w:pPr>
        <w:ind w:left="5278" w:hanging="360"/>
      </w:pPr>
    </w:lvl>
    <w:lvl w:ilvl="7" w:tplc="04070019" w:tentative="1">
      <w:start w:val="1"/>
      <w:numFmt w:val="lowerLetter"/>
      <w:lvlText w:val="%8."/>
      <w:lvlJc w:val="left"/>
      <w:pPr>
        <w:ind w:left="5998" w:hanging="360"/>
      </w:pPr>
    </w:lvl>
    <w:lvl w:ilvl="8" w:tplc="0407001B" w:tentative="1">
      <w:start w:val="1"/>
      <w:numFmt w:val="lowerRoman"/>
      <w:lvlText w:val="%9."/>
      <w:lvlJc w:val="right"/>
      <w:pPr>
        <w:ind w:left="6718" w:hanging="180"/>
      </w:pPr>
    </w:lvl>
  </w:abstractNum>
  <w:abstractNum w:abstractNumId="24" w15:restartNumberingAfterBreak="0">
    <w:nsid w:val="579C440B"/>
    <w:multiLevelType w:val="hybridMultilevel"/>
    <w:tmpl w:val="F8D8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D841F3"/>
    <w:multiLevelType w:val="hybridMultilevel"/>
    <w:tmpl w:val="848EB406"/>
    <w:lvl w:ilvl="0" w:tplc="48C2A5C8">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677460"/>
    <w:multiLevelType w:val="multilevel"/>
    <w:tmpl w:val="BDC27494"/>
    <w:numStyleLink w:val="UBAberschriften"/>
  </w:abstractNum>
  <w:abstractNum w:abstractNumId="27" w15:restartNumberingAfterBreak="0">
    <w:nsid w:val="5E830E1A"/>
    <w:multiLevelType w:val="hybridMultilevel"/>
    <w:tmpl w:val="47223DF6"/>
    <w:lvl w:ilvl="0" w:tplc="84AAD4F8">
      <w:start w:val="1"/>
      <w:numFmt w:val="decimal"/>
      <w:lvlText w:val="%1."/>
      <w:lvlJc w:val="left"/>
      <w:pPr>
        <w:ind w:left="720" w:hanging="360"/>
      </w:pPr>
      <w:rPr>
        <w:rFonts w:ascii="Myriad Pro" w:hAnsi="Myriad Pro" w:hint="default"/>
        <w:b w:val="0"/>
        <w:i w:val="0"/>
        <w:color w:val="auto"/>
        <w:sz w:val="16"/>
        <w:u w:val="none"/>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1704DFA"/>
    <w:multiLevelType w:val="multilevel"/>
    <w:tmpl w:val="BDC27494"/>
    <w:numStyleLink w:val="UBAberschriften"/>
  </w:abstractNum>
  <w:abstractNum w:abstractNumId="29" w15:restartNumberingAfterBreak="0">
    <w:nsid w:val="618D1E88"/>
    <w:multiLevelType w:val="hybridMultilevel"/>
    <w:tmpl w:val="12A24BA8"/>
    <w:lvl w:ilvl="0" w:tplc="E3A82836">
      <w:start w:val="1"/>
      <w:numFmt w:val="bullet"/>
      <w:pStyle w:val="AufzhlungmitQuadrat"/>
      <w:lvlText w:val=""/>
      <w:lvlJc w:val="left"/>
      <w:pPr>
        <w:ind w:left="360" w:hanging="360"/>
      </w:pPr>
      <w:rPr>
        <w:rFonts w:ascii="Wingdings" w:hAnsi="Wingdings" w:hint="default"/>
        <w:color w:val="336873"/>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F57143"/>
    <w:multiLevelType w:val="hybridMultilevel"/>
    <w:tmpl w:val="C130E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4D0436B"/>
    <w:multiLevelType w:val="hybridMultilevel"/>
    <w:tmpl w:val="14CC1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493D7A"/>
    <w:multiLevelType w:val="hybridMultilevel"/>
    <w:tmpl w:val="57C474A8"/>
    <w:lvl w:ilvl="0" w:tplc="F25C5086">
      <w:start w:val="1"/>
      <w:numFmt w:val="bullet"/>
      <w:lvlText w:val="•"/>
      <w:lvlJc w:val="left"/>
      <w:pPr>
        <w:ind w:left="720" w:hanging="360"/>
      </w:pPr>
      <w:rPr>
        <w:rFonts w:ascii="BundesSans Office" w:hAnsi="BundesSans Office"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CC0E81"/>
    <w:multiLevelType w:val="hybridMultilevel"/>
    <w:tmpl w:val="1966CF34"/>
    <w:lvl w:ilvl="0" w:tplc="A59496D8">
      <w:start w:val="1"/>
      <w:numFmt w:val="decimal"/>
      <w:lvlText w:val="%1."/>
      <w:lvlJc w:val="left"/>
      <w:pPr>
        <w:ind w:left="720" w:hanging="360"/>
      </w:pPr>
    </w:lvl>
    <w:lvl w:ilvl="1" w:tplc="564ABF74">
      <w:start w:val="1"/>
      <w:numFmt w:val="lowerLetter"/>
      <w:lvlText w:val="%2."/>
      <w:lvlJc w:val="left"/>
      <w:pPr>
        <w:ind w:left="1440" w:hanging="360"/>
      </w:pPr>
    </w:lvl>
    <w:lvl w:ilvl="2" w:tplc="5B86A95C">
      <w:start w:val="1"/>
      <w:numFmt w:val="lowerRoman"/>
      <w:lvlText w:val="%3."/>
      <w:lvlJc w:val="right"/>
      <w:pPr>
        <w:ind w:left="2160" w:hanging="180"/>
      </w:pPr>
    </w:lvl>
    <w:lvl w:ilvl="3" w:tplc="BD3C16BC">
      <w:start w:val="1"/>
      <w:numFmt w:val="decimal"/>
      <w:lvlText w:val="%4."/>
      <w:lvlJc w:val="left"/>
      <w:pPr>
        <w:ind w:left="2880" w:hanging="360"/>
      </w:pPr>
    </w:lvl>
    <w:lvl w:ilvl="4" w:tplc="A44800FE">
      <w:start w:val="1"/>
      <w:numFmt w:val="lowerLetter"/>
      <w:lvlText w:val="%5."/>
      <w:lvlJc w:val="left"/>
      <w:pPr>
        <w:ind w:left="3600" w:hanging="360"/>
      </w:pPr>
    </w:lvl>
    <w:lvl w:ilvl="5" w:tplc="92961090">
      <w:start w:val="1"/>
      <w:numFmt w:val="lowerRoman"/>
      <w:lvlText w:val="%6."/>
      <w:lvlJc w:val="right"/>
      <w:pPr>
        <w:ind w:left="4320" w:hanging="180"/>
      </w:pPr>
    </w:lvl>
    <w:lvl w:ilvl="6" w:tplc="B4D87234">
      <w:start w:val="1"/>
      <w:numFmt w:val="decimal"/>
      <w:lvlText w:val="%7."/>
      <w:lvlJc w:val="left"/>
      <w:pPr>
        <w:ind w:left="5040" w:hanging="360"/>
      </w:pPr>
    </w:lvl>
    <w:lvl w:ilvl="7" w:tplc="C7C67A18">
      <w:start w:val="1"/>
      <w:numFmt w:val="lowerLetter"/>
      <w:lvlText w:val="%8."/>
      <w:lvlJc w:val="left"/>
      <w:pPr>
        <w:ind w:left="5760" w:hanging="360"/>
      </w:pPr>
    </w:lvl>
    <w:lvl w:ilvl="8" w:tplc="73F8629C">
      <w:start w:val="1"/>
      <w:numFmt w:val="lowerRoman"/>
      <w:lvlText w:val="%9."/>
      <w:lvlJc w:val="right"/>
      <w:pPr>
        <w:ind w:left="6480" w:hanging="180"/>
      </w:pPr>
    </w:lvl>
  </w:abstractNum>
  <w:abstractNum w:abstractNumId="34" w15:restartNumberingAfterBreak="0">
    <w:nsid w:val="7AB661C3"/>
    <w:multiLevelType w:val="hybridMultilevel"/>
    <w:tmpl w:val="CB201C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94FAF"/>
    <w:multiLevelType w:val="multilevel"/>
    <w:tmpl w:val="BDC27494"/>
    <w:numStyleLink w:val="UBAberschriften"/>
  </w:abstractNum>
  <w:num w:numId="1">
    <w:abstractNumId w:val="19"/>
  </w:num>
  <w:num w:numId="2">
    <w:abstractNumId w:val="3"/>
  </w:num>
  <w:num w:numId="3">
    <w:abstractNumId w:val="16"/>
  </w:num>
  <w:num w:numId="4">
    <w:abstractNumId w:val="33"/>
  </w:num>
  <w:num w:numId="5">
    <w:abstractNumId w:val="21"/>
  </w:num>
  <w:num w:numId="6">
    <w:abstractNumId w:val="32"/>
  </w:num>
  <w:num w:numId="7">
    <w:abstractNumId w:val="20"/>
  </w:num>
  <w:num w:numId="8">
    <w:abstractNumId w:val="0"/>
  </w:num>
  <w:num w:numId="9">
    <w:abstractNumId w:val="4"/>
  </w:num>
  <w:num w:numId="10">
    <w:abstractNumId w:val="2"/>
  </w:num>
  <w:num w:numId="11">
    <w:abstractNumId w:val="23"/>
  </w:num>
  <w:num w:numId="12">
    <w:abstractNumId w:val="6"/>
  </w:num>
  <w:num w:numId="13">
    <w:abstractNumId w:val="29"/>
  </w:num>
  <w:num w:numId="14">
    <w:abstractNumId w:val="1"/>
  </w:num>
  <w:num w:numId="15">
    <w:abstractNumId w:val="27"/>
  </w:num>
  <w:num w:numId="16">
    <w:abstractNumId w:val="17"/>
  </w:num>
  <w:num w:numId="17">
    <w:abstractNumId w:val="31"/>
  </w:num>
  <w:num w:numId="18">
    <w:abstractNumId w:val="10"/>
  </w:num>
  <w:num w:numId="19">
    <w:abstractNumId w:val="12"/>
  </w:num>
  <w:num w:numId="20">
    <w:abstractNumId w:val="9"/>
  </w:num>
  <w:num w:numId="21">
    <w:abstractNumId w:val="11"/>
  </w:num>
  <w:num w:numId="22">
    <w:abstractNumId w:val="2"/>
  </w:num>
  <w:num w:numId="23">
    <w:abstractNumId w:val="7"/>
  </w:num>
  <w:num w:numId="24">
    <w:abstractNumId w:val="29"/>
  </w:num>
  <w:num w:numId="25">
    <w:abstractNumId w:val="29"/>
  </w:num>
  <w:num w:numId="26">
    <w:abstractNumId w:val="29"/>
  </w:num>
  <w:num w:numId="27">
    <w:abstractNumId w:val="29"/>
  </w:num>
  <w:num w:numId="28">
    <w:abstractNumId w:val="8"/>
  </w:num>
  <w:num w:numId="29">
    <w:abstractNumId w:val="35"/>
  </w:num>
  <w:num w:numId="30">
    <w:abstractNumId w:val="26"/>
  </w:num>
  <w:num w:numId="31">
    <w:abstractNumId w:val="28"/>
  </w:num>
  <w:num w:numId="32">
    <w:abstractNumId w:val="22"/>
  </w:num>
  <w:num w:numId="33">
    <w:abstractNumId w:val="14"/>
  </w:num>
  <w:num w:numId="34">
    <w:abstractNumId w:val="5"/>
  </w:num>
  <w:num w:numId="35">
    <w:abstractNumId w:val="15"/>
  </w:num>
  <w:num w:numId="36">
    <w:abstractNumId w:val="25"/>
  </w:num>
  <w:num w:numId="37">
    <w:abstractNumId w:val="18"/>
  </w:num>
  <w:num w:numId="38">
    <w:abstractNumId w:val="34"/>
  </w:num>
  <w:num w:numId="39">
    <w:abstractNumId w:val="24"/>
  </w:num>
  <w:num w:numId="40">
    <w:abstractNumId w:val="13"/>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e">
    <w15:presenceInfo w15:providerId="None" w15:userId="Marie"/>
  </w15:person>
  <w15:person w15:author="Jan Wenker">
    <w15:presenceInfo w15:providerId="AD" w15:userId="S::Jan.Wenker@brueninghoff.de::5a6283b7-d1fe-46ff-9682-cde852a5d82e"/>
  </w15:person>
  <w15:person w15:author="Carsten Hein">
    <w15:presenceInfo w15:providerId="AD" w15:userId="S::Carsten.Hein@arup.com::ee83adeb-74f9-4396-bc88-9c2d3a6257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BC2"/>
    <w:rsid w:val="00000084"/>
    <w:rsid w:val="00000BB4"/>
    <w:rsid w:val="00000E98"/>
    <w:rsid w:val="0000292A"/>
    <w:rsid w:val="00002B01"/>
    <w:rsid w:val="00003B89"/>
    <w:rsid w:val="00005978"/>
    <w:rsid w:val="00005DCA"/>
    <w:rsid w:val="00006EEC"/>
    <w:rsid w:val="000113D3"/>
    <w:rsid w:val="0001337D"/>
    <w:rsid w:val="00014FD4"/>
    <w:rsid w:val="0001639F"/>
    <w:rsid w:val="000163C5"/>
    <w:rsid w:val="00020683"/>
    <w:rsid w:val="00020DCB"/>
    <w:rsid w:val="00021E7A"/>
    <w:rsid w:val="000237B9"/>
    <w:rsid w:val="00023E08"/>
    <w:rsid w:val="00026578"/>
    <w:rsid w:val="00027769"/>
    <w:rsid w:val="000277E5"/>
    <w:rsid w:val="00027B2E"/>
    <w:rsid w:val="00030797"/>
    <w:rsid w:val="0003143E"/>
    <w:rsid w:val="000339A7"/>
    <w:rsid w:val="0003629D"/>
    <w:rsid w:val="000365E8"/>
    <w:rsid w:val="000403A6"/>
    <w:rsid w:val="00041786"/>
    <w:rsid w:val="000418EF"/>
    <w:rsid w:val="00042B30"/>
    <w:rsid w:val="00043059"/>
    <w:rsid w:val="00043C74"/>
    <w:rsid w:val="0004515E"/>
    <w:rsid w:val="0005053B"/>
    <w:rsid w:val="00052C9F"/>
    <w:rsid w:val="00053DF1"/>
    <w:rsid w:val="0005475F"/>
    <w:rsid w:val="000555B1"/>
    <w:rsid w:val="00061775"/>
    <w:rsid w:val="00061B3B"/>
    <w:rsid w:val="000629A1"/>
    <w:rsid w:val="00063E58"/>
    <w:rsid w:val="0006463A"/>
    <w:rsid w:val="00064BAD"/>
    <w:rsid w:val="00064C3C"/>
    <w:rsid w:val="000667B4"/>
    <w:rsid w:val="00066F56"/>
    <w:rsid w:val="00072D0E"/>
    <w:rsid w:val="00073B44"/>
    <w:rsid w:val="0007403A"/>
    <w:rsid w:val="00075414"/>
    <w:rsid w:val="000754C6"/>
    <w:rsid w:val="000779AD"/>
    <w:rsid w:val="000779E8"/>
    <w:rsid w:val="000806DD"/>
    <w:rsid w:val="00081A11"/>
    <w:rsid w:val="0008387D"/>
    <w:rsid w:val="00090238"/>
    <w:rsid w:val="00092D06"/>
    <w:rsid w:val="00092FB0"/>
    <w:rsid w:val="0009339F"/>
    <w:rsid w:val="000933AB"/>
    <w:rsid w:val="000934CA"/>
    <w:rsid w:val="00094B3B"/>
    <w:rsid w:val="00095297"/>
    <w:rsid w:val="0009529F"/>
    <w:rsid w:val="00096719"/>
    <w:rsid w:val="00097ACD"/>
    <w:rsid w:val="000A1E9A"/>
    <w:rsid w:val="000A2493"/>
    <w:rsid w:val="000A2686"/>
    <w:rsid w:val="000A4C66"/>
    <w:rsid w:val="000A4E8A"/>
    <w:rsid w:val="000A5E7A"/>
    <w:rsid w:val="000A64C1"/>
    <w:rsid w:val="000B135F"/>
    <w:rsid w:val="000B19CA"/>
    <w:rsid w:val="000B273E"/>
    <w:rsid w:val="000B2BAB"/>
    <w:rsid w:val="000B31BA"/>
    <w:rsid w:val="000B3BDD"/>
    <w:rsid w:val="000B49CF"/>
    <w:rsid w:val="000B54A3"/>
    <w:rsid w:val="000C00D7"/>
    <w:rsid w:val="000C18C9"/>
    <w:rsid w:val="000C20D5"/>
    <w:rsid w:val="000C3A92"/>
    <w:rsid w:val="000C52CF"/>
    <w:rsid w:val="000D139B"/>
    <w:rsid w:val="000D29FC"/>
    <w:rsid w:val="000D37AD"/>
    <w:rsid w:val="000D4612"/>
    <w:rsid w:val="000D5B61"/>
    <w:rsid w:val="000D6816"/>
    <w:rsid w:val="000D75C2"/>
    <w:rsid w:val="000D7DC4"/>
    <w:rsid w:val="000E1E37"/>
    <w:rsid w:val="000E1F1E"/>
    <w:rsid w:val="000E2DD3"/>
    <w:rsid w:val="000E4C79"/>
    <w:rsid w:val="000E62D2"/>
    <w:rsid w:val="000E6D37"/>
    <w:rsid w:val="000F1481"/>
    <w:rsid w:val="000F1C4B"/>
    <w:rsid w:val="000F2D54"/>
    <w:rsid w:val="000F5A45"/>
    <w:rsid w:val="000F5B13"/>
    <w:rsid w:val="000F5D08"/>
    <w:rsid w:val="000F6980"/>
    <w:rsid w:val="00102423"/>
    <w:rsid w:val="00102AE5"/>
    <w:rsid w:val="00102E43"/>
    <w:rsid w:val="001049D3"/>
    <w:rsid w:val="00104D48"/>
    <w:rsid w:val="00104E41"/>
    <w:rsid w:val="00105B09"/>
    <w:rsid w:val="00105D05"/>
    <w:rsid w:val="00106861"/>
    <w:rsid w:val="0010707D"/>
    <w:rsid w:val="0010752D"/>
    <w:rsid w:val="001076D7"/>
    <w:rsid w:val="0011027E"/>
    <w:rsid w:val="0011102E"/>
    <w:rsid w:val="00112ED1"/>
    <w:rsid w:val="001133DB"/>
    <w:rsid w:val="00113EFB"/>
    <w:rsid w:val="0011737B"/>
    <w:rsid w:val="00120B79"/>
    <w:rsid w:val="001212F9"/>
    <w:rsid w:val="0012134D"/>
    <w:rsid w:val="00121F4F"/>
    <w:rsid w:val="0012288C"/>
    <w:rsid w:val="00122D76"/>
    <w:rsid w:val="00123267"/>
    <w:rsid w:val="00123FC9"/>
    <w:rsid w:val="0012469A"/>
    <w:rsid w:val="00124A9D"/>
    <w:rsid w:val="00125290"/>
    <w:rsid w:val="00126A38"/>
    <w:rsid w:val="00126E3E"/>
    <w:rsid w:val="0012706B"/>
    <w:rsid w:val="0012761E"/>
    <w:rsid w:val="00127B06"/>
    <w:rsid w:val="00131C3D"/>
    <w:rsid w:val="00133618"/>
    <w:rsid w:val="001353EF"/>
    <w:rsid w:val="00136FEB"/>
    <w:rsid w:val="00137065"/>
    <w:rsid w:val="0013713D"/>
    <w:rsid w:val="00141996"/>
    <w:rsid w:val="00144F9A"/>
    <w:rsid w:val="00145397"/>
    <w:rsid w:val="00145552"/>
    <w:rsid w:val="001455EA"/>
    <w:rsid w:val="0014609F"/>
    <w:rsid w:val="00146506"/>
    <w:rsid w:val="001466B9"/>
    <w:rsid w:val="001471C5"/>
    <w:rsid w:val="00151349"/>
    <w:rsid w:val="00152BCC"/>
    <w:rsid w:val="00153CFE"/>
    <w:rsid w:val="0015432D"/>
    <w:rsid w:val="00155821"/>
    <w:rsid w:val="001561FC"/>
    <w:rsid w:val="001564B6"/>
    <w:rsid w:val="001566AA"/>
    <w:rsid w:val="0016114D"/>
    <w:rsid w:val="00162076"/>
    <w:rsid w:val="001626AB"/>
    <w:rsid w:val="001627D7"/>
    <w:rsid w:val="00162848"/>
    <w:rsid w:val="001637B1"/>
    <w:rsid w:val="00164BE5"/>
    <w:rsid w:val="00166446"/>
    <w:rsid w:val="00166F1B"/>
    <w:rsid w:val="00167010"/>
    <w:rsid w:val="00167D86"/>
    <w:rsid w:val="00167E5B"/>
    <w:rsid w:val="0017010C"/>
    <w:rsid w:val="001733C9"/>
    <w:rsid w:val="00173962"/>
    <w:rsid w:val="001748C2"/>
    <w:rsid w:val="00179A45"/>
    <w:rsid w:val="001803A5"/>
    <w:rsid w:val="001806A2"/>
    <w:rsid w:val="001810C8"/>
    <w:rsid w:val="00181EDF"/>
    <w:rsid w:val="001837D1"/>
    <w:rsid w:val="00183B17"/>
    <w:rsid w:val="00185469"/>
    <w:rsid w:val="001870E4"/>
    <w:rsid w:val="001900D1"/>
    <w:rsid w:val="00191230"/>
    <w:rsid w:val="00191A2E"/>
    <w:rsid w:val="00193233"/>
    <w:rsid w:val="00195339"/>
    <w:rsid w:val="00195501"/>
    <w:rsid w:val="001968BF"/>
    <w:rsid w:val="00197858"/>
    <w:rsid w:val="001A0B16"/>
    <w:rsid w:val="001A4D2A"/>
    <w:rsid w:val="001A53D0"/>
    <w:rsid w:val="001A7E83"/>
    <w:rsid w:val="001B1AD8"/>
    <w:rsid w:val="001B1DE3"/>
    <w:rsid w:val="001B233D"/>
    <w:rsid w:val="001B4937"/>
    <w:rsid w:val="001B4A00"/>
    <w:rsid w:val="001B5BD9"/>
    <w:rsid w:val="001B7903"/>
    <w:rsid w:val="001C0329"/>
    <w:rsid w:val="001C08CF"/>
    <w:rsid w:val="001C0A55"/>
    <w:rsid w:val="001C17CF"/>
    <w:rsid w:val="001C3087"/>
    <w:rsid w:val="001C3D9E"/>
    <w:rsid w:val="001C47D3"/>
    <w:rsid w:val="001C4A97"/>
    <w:rsid w:val="001C4FB8"/>
    <w:rsid w:val="001C5CB2"/>
    <w:rsid w:val="001D05AE"/>
    <w:rsid w:val="001D2335"/>
    <w:rsid w:val="001D41CB"/>
    <w:rsid w:val="001D5234"/>
    <w:rsid w:val="001D724B"/>
    <w:rsid w:val="001D7699"/>
    <w:rsid w:val="001D7822"/>
    <w:rsid w:val="001E0BF2"/>
    <w:rsid w:val="001E213D"/>
    <w:rsid w:val="001E3D68"/>
    <w:rsid w:val="001E7A37"/>
    <w:rsid w:val="001F0040"/>
    <w:rsid w:val="001F0FB4"/>
    <w:rsid w:val="001F2D6B"/>
    <w:rsid w:val="001F355F"/>
    <w:rsid w:val="001F4127"/>
    <w:rsid w:val="001F79D5"/>
    <w:rsid w:val="001F79ED"/>
    <w:rsid w:val="0020138D"/>
    <w:rsid w:val="00201A7B"/>
    <w:rsid w:val="00202159"/>
    <w:rsid w:val="0020343C"/>
    <w:rsid w:val="00203440"/>
    <w:rsid w:val="002035F6"/>
    <w:rsid w:val="00203799"/>
    <w:rsid w:val="00203958"/>
    <w:rsid w:val="0021124C"/>
    <w:rsid w:val="0021195B"/>
    <w:rsid w:val="00212DCE"/>
    <w:rsid w:val="00212F81"/>
    <w:rsid w:val="00213170"/>
    <w:rsid w:val="002134C2"/>
    <w:rsid w:val="002135D9"/>
    <w:rsid w:val="00215342"/>
    <w:rsid w:val="00215E95"/>
    <w:rsid w:val="00216933"/>
    <w:rsid w:val="00220B6A"/>
    <w:rsid w:val="00221926"/>
    <w:rsid w:val="00223BF2"/>
    <w:rsid w:val="00223C5A"/>
    <w:rsid w:val="00224188"/>
    <w:rsid w:val="002252AD"/>
    <w:rsid w:val="002266D3"/>
    <w:rsid w:val="002275DF"/>
    <w:rsid w:val="00227F3B"/>
    <w:rsid w:val="00230834"/>
    <w:rsid w:val="0023155C"/>
    <w:rsid w:val="002326A9"/>
    <w:rsid w:val="0023306A"/>
    <w:rsid w:val="0023325E"/>
    <w:rsid w:val="00235917"/>
    <w:rsid w:val="00235D8A"/>
    <w:rsid w:val="00237A16"/>
    <w:rsid w:val="00243B6C"/>
    <w:rsid w:val="002462ED"/>
    <w:rsid w:val="00246EE0"/>
    <w:rsid w:val="0024709A"/>
    <w:rsid w:val="00247282"/>
    <w:rsid w:val="00251B51"/>
    <w:rsid w:val="002524F2"/>
    <w:rsid w:val="00252C70"/>
    <w:rsid w:val="00256304"/>
    <w:rsid w:val="002565F8"/>
    <w:rsid w:val="00257410"/>
    <w:rsid w:val="00257AF4"/>
    <w:rsid w:val="00257F77"/>
    <w:rsid w:val="00260499"/>
    <w:rsid w:val="002611A3"/>
    <w:rsid w:val="00262FE4"/>
    <w:rsid w:val="002641BF"/>
    <w:rsid w:val="00264674"/>
    <w:rsid w:val="00267BF8"/>
    <w:rsid w:val="00270150"/>
    <w:rsid w:val="00270E73"/>
    <w:rsid w:val="00271DA3"/>
    <w:rsid w:val="00272791"/>
    <w:rsid w:val="00272B65"/>
    <w:rsid w:val="002753C1"/>
    <w:rsid w:val="0027599A"/>
    <w:rsid w:val="00276BDF"/>
    <w:rsid w:val="002804C4"/>
    <w:rsid w:val="00281B58"/>
    <w:rsid w:val="00281E3A"/>
    <w:rsid w:val="0028279F"/>
    <w:rsid w:val="002832BE"/>
    <w:rsid w:val="002857EC"/>
    <w:rsid w:val="00286282"/>
    <w:rsid w:val="002878D4"/>
    <w:rsid w:val="00287C77"/>
    <w:rsid w:val="00290BC4"/>
    <w:rsid w:val="0029171C"/>
    <w:rsid w:val="00291F17"/>
    <w:rsid w:val="002922BE"/>
    <w:rsid w:val="00294841"/>
    <w:rsid w:val="00294D24"/>
    <w:rsid w:val="00294F7D"/>
    <w:rsid w:val="00295C28"/>
    <w:rsid w:val="00297081"/>
    <w:rsid w:val="002970F7"/>
    <w:rsid w:val="00297A4A"/>
    <w:rsid w:val="00297D39"/>
    <w:rsid w:val="002A42A4"/>
    <w:rsid w:val="002A6417"/>
    <w:rsid w:val="002A6EA0"/>
    <w:rsid w:val="002A7168"/>
    <w:rsid w:val="002A7527"/>
    <w:rsid w:val="002A78D1"/>
    <w:rsid w:val="002A7D3A"/>
    <w:rsid w:val="002B0088"/>
    <w:rsid w:val="002B04E8"/>
    <w:rsid w:val="002B0EC7"/>
    <w:rsid w:val="002B23C7"/>
    <w:rsid w:val="002B454F"/>
    <w:rsid w:val="002B4D0E"/>
    <w:rsid w:val="002B4F7A"/>
    <w:rsid w:val="002B5E7B"/>
    <w:rsid w:val="002B5F32"/>
    <w:rsid w:val="002B77BB"/>
    <w:rsid w:val="002B7C21"/>
    <w:rsid w:val="002C062F"/>
    <w:rsid w:val="002C132F"/>
    <w:rsid w:val="002C1436"/>
    <w:rsid w:val="002C4D71"/>
    <w:rsid w:val="002C5695"/>
    <w:rsid w:val="002C569B"/>
    <w:rsid w:val="002C5E1A"/>
    <w:rsid w:val="002D11DA"/>
    <w:rsid w:val="002D1B6C"/>
    <w:rsid w:val="002D2655"/>
    <w:rsid w:val="002D4883"/>
    <w:rsid w:val="002D4AD7"/>
    <w:rsid w:val="002D6A9A"/>
    <w:rsid w:val="002D7035"/>
    <w:rsid w:val="002D78BA"/>
    <w:rsid w:val="002D7F22"/>
    <w:rsid w:val="002E026D"/>
    <w:rsid w:val="002E16D2"/>
    <w:rsid w:val="002E363C"/>
    <w:rsid w:val="002E56A1"/>
    <w:rsid w:val="002F0035"/>
    <w:rsid w:val="002F1952"/>
    <w:rsid w:val="002F1C20"/>
    <w:rsid w:val="002F29C8"/>
    <w:rsid w:val="002F2B6E"/>
    <w:rsid w:val="002F2F08"/>
    <w:rsid w:val="002F3949"/>
    <w:rsid w:val="002F3E88"/>
    <w:rsid w:val="002F4264"/>
    <w:rsid w:val="002F4942"/>
    <w:rsid w:val="002F6973"/>
    <w:rsid w:val="002F6AE9"/>
    <w:rsid w:val="002F71D3"/>
    <w:rsid w:val="002F72D5"/>
    <w:rsid w:val="002F78BD"/>
    <w:rsid w:val="002F79BC"/>
    <w:rsid w:val="003006E4"/>
    <w:rsid w:val="0030364A"/>
    <w:rsid w:val="0030391B"/>
    <w:rsid w:val="00304E60"/>
    <w:rsid w:val="00304EA1"/>
    <w:rsid w:val="00305FFE"/>
    <w:rsid w:val="003062C2"/>
    <w:rsid w:val="0030E266"/>
    <w:rsid w:val="003102FC"/>
    <w:rsid w:val="00310345"/>
    <w:rsid w:val="003116AF"/>
    <w:rsid w:val="003132FB"/>
    <w:rsid w:val="00313C07"/>
    <w:rsid w:val="00315950"/>
    <w:rsid w:val="003164A7"/>
    <w:rsid w:val="00316716"/>
    <w:rsid w:val="0031750E"/>
    <w:rsid w:val="003221B6"/>
    <w:rsid w:val="00323BCE"/>
    <w:rsid w:val="0032439A"/>
    <w:rsid w:val="00324EC5"/>
    <w:rsid w:val="0032631A"/>
    <w:rsid w:val="00326E69"/>
    <w:rsid w:val="003274EB"/>
    <w:rsid w:val="00327536"/>
    <w:rsid w:val="00327D64"/>
    <w:rsid w:val="00330769"/>
    <w:rsid w:val="00332212"/>
    <w:rsid w:val="00333407"/>
    <w:rsid w:val="00333C55"/>
    <w:rsid w:val="00334624"/>
    <w:rsid w:val="00334D24"/>
    <w:rsid w:val="00335A73"/>
    <w:rsid w:val="003365A9"/>
    <w:rsid w:val="00337A78"/>
    <w:rsid w:val="003407C1"/>
    <w:rsid w:val="00341795"/>
    <w:rsid w:val="00342022"/>
    <w:rsid w:val="00342623"/>
    <w:rsid w:val="00342B86"/>
    <w:rsid w:val="00342E79"/>
    <w:rsid w:val="00345044"/>
    <w:rsid w:val="003450A9"/>
    <w:rsid w:val="003453EC"/>
    <w:rsid w:val="00347B8F"/>
    <w:rsid w:val="00350023"/>
    <w:rsid w:val="00354D63"/>
    <w:rsid w:val="00360316"/>
    <w:rsid w:val="003618C3"/>
    <w:rsid w:val="00361914"/>
    <w:rsid w:val="00362F66"/>
    <w:rsid w:val="00363552"/>
    <w:rsid w:val="00364140"/>
    <w:rsid w:val="00366BEC"/>
    <w:rsid w:val="00366E41"/>
    <w:rsid w:val="00366FC1"/>
    <w:rsid w:val="00367E22"/>
    <w:rsid w:val="00370638"/>
    <w:rsid w:val="003707F8"/>
    <w:rsid w:val="00370981"/>
    <w:rsid w:val="00370E24"/>
    <w:rsid w:val="0037125C"/>
    <w:rsid w:val="00371B29"/>
    <w:rsid w:val="00371B65"/>
    <w:rsid w:val="00371B8B"/>
    <w:rsid w:val="0037257A"/>
    <w:rsid w:val="0037270D"/>
    <w:rsid w:val="003734BE"/>
    <w:rsid w:val="00373D51"/>
    <w:rsid w:val="00373FB8"/>
    <w:rsid w:val="0037529A"/>
    <w:rsid w:val="00376199"/>
    <w:rsid w:val="00377572"/>
    <w:rsid w:val="003806A8"/>
    <w:rsid w:val="003820C6"/>
    <w:rsid w:val="00382721"/>
    <w:rsid w:val="00383144"/>
    <w:rsid w:val="003843E9"/>
    <w:rsid w:val="00384987"/>
    <w:rsid w:val="00384C99"/>
    <w:rsid w:val="00384E29"/>
    <w:rsid w:val="0038533C"/>
    <w:rsid w:val="00386F79"/>
    <w:rsid w:val="003872D7"/>
    <w:rsid w:val="00387893"/>
    <w:rsid w:val="00391754"/>
    <w:rsid w:val="00391FEB"/>
    <w:rsid w:val="0039347C"/>
    <w:rsid w:val="00394111"/>
    <w:rsid w:val="00394168"/>
    <w:rsid w:val="003948D5"/>
    <w:rsid w:val="00395A17"/>
    <w:rsid w:val="00396532"/>
    <w:rsid w:val="003A00D7"/>
    <w:rsid w:val="003A2011"/>
    <w:rsid w:val="003A241C"/>
    <w:rsid w:val="003A3ECF"/>
    <w:rsid w:val="003A4331"/>
    <w:rsid w:val="003A4809"/>
    <w:rsid w:val="003A6C3E"/>
    <w:rsid w:val="003A72CA"/>
    <w:rsid w:val="003A770D"/>
    <w:rsid w:val="003B2CCD"/>
    <w:rsid w:val="003B5094"/>
    <w:rsid w:val="003C003E"/>
    <w:rsid w:val="003C39E1"/>
    <w:rsid w:val="003C522D"/>
    <w:rsid w:val="003C6147"/>
    <w:rsid w:val="003C69E1"/>
    <w:rsid w:val="003D0842"/>
    <w:rsid w:val="003D4820"/>
    <w:rsid w:val="003D5052"/>
    <w:rsid w:val="003D5475"/>
    <w:rsid w:val="003D60E1"/>
    <w:rsid w:val="003D67D0"/>
    <w:rsid w:val="003E1E89"/>
    <w:rsid w:val="003E2809"/>
    <w:rsid w:val="003E30F7"/>
    <w:rsid w:val="003E32C5"/>
    <w:rsid w:val="003E602B"/>
    <w:rsid w:val="003E769E"/>
    <w:rsid w:val="003E7E91"/>
    <w:rsid w:val="003F2D43"/>
    <w:rsid w:val="003F5364"/>
    <w:rsid w:val="003F5D4F"/>
    <w:rsid w:val="003F67D7"/>
    <w:rsid w:val="003F6BBD"/>
    <w:rsid w:val="004011AD"/>
    <w:rsid w:val="00401853"/>
    <w:rsid w:val="00401E66"/>
    <w:rsid w:val="00401F92"/>
    <w:rsid w:val="00403252"/>
    <w:rsid w:val="004034EF"/>
    <w:rsid w:val="004038D8"/>
    <w:rsid w:val="00404976"/>
    <w:rsid w:val="00405960"/>
    <w:rsid w:val="00405BF6"/>
    <w:rsid w:val="004062F8"/>
    <w:rsid w:val="00411612"/>
    <w:rsid w:val="00412C1F"/>
    <w:rsid w:val="00413A58"/>
    <w:rsid w:val="004143A4"/>
    <w:rsid w:val="004143C9"/>
    <w:rsid w:val="0041644A"/>
    <w:rsid w:val="00416E37"/>
    <w:rsid w:val="00417066"/>
    <w:rsid w:val="00417DC6"/>
    <w:rsid w:val="0042016C"/>
    <w:rsid w:val="00420E44"/>
    <w:rsid w:val="00421F52"/>
    <w:rsid w:val="0042211C"/>
    <w:rsid w:val="00424F0F"/>
    <w:rsid w:val="004263CF"/>
    <w:rsid w:val="004318F9"/>
    <w:rsid w:val="00431B86"/>
    <w:rsid w:val="00432C45"/>
    <w:rsid w:val="00433840"/>
    <w:rsid w:val="0043443A"/>
    <w:rsid w:val="00434547"/>
    <w:rsid w:val="0043511C"/>
    <w:rsid w:val="00436447"/>
    <w:rsid w:val="0043711B"/>
    <w:rsid w:val="00441235"/>
    <w:rsid w:val="004421D9"/>
    <w:rsid w:val="00443F54"/>
    <w:rsid w:val="004446E0"/>
    <w:rsid w:val="00445697"/>
    <w:rsid w:val="00445A05"/>
    <w:rsid w:val="00445FBB"/>
    <w:rsid w:val="004461EC"/>
    <w:rsid w:val="004479D4"/>
    <w:rsid w:val="004516C6"/>
    <w:rsid w:val="00451F5B"/>
    <w:rsid w:val="00454D9A"/>
    <w:rsid w:val="00454EEA"/>
    <w:rsid w:val="00455ABB"/>
    <w:rsid w:val="004569FC"/>
    <w:rsid w:val="0045794E"/>
    <w:rsid w:val="00461BC0"/>
    <w:rsid w:val="00461C42"/>
    <w:rsid w:val="00461D1C"/>
    <w:rsid w:val="00462088"/>
    <w:rsid w:val="004622BF"/>
    <w:rsid w:val="004670EF"/>
    <w:rsid w:val="00467E93"/>
    <w:rsid w:val="00467FE6"/>
    <w:rsid w:val="00471E46"/>
    <w:rsid w:val="004731BB"/>
    <w:rsid w:val="004745E2"/>
    <w:rsid w:val="004755A1"/>
    <w:rsid w:val="0047611B"/>
    <w:rsid w:val="00476403"/>
    <w:rsid w:val="004768CE"/>
    <w:rsid w:val="00476C02"/>
    <w:rsid w:val="00480A89"/>
    <w:rsid w:val="00481902"/>
    <w:rsid w:val="00486A15"/>
    <w:rsid w:val="00487765"/>
    <w:rsid w:val="00491658"/>
    <w:rsid w:val="00491F51"/>
    <w:rsid w:val="00492FF4"/>
    <w:rsid w:val="004934AC"/>
    <w:rsid w:val="00494039"/>
    <w:rsid w:val="00494975"/>
    <w:rsid w:val="00494BDC"/>
    <w:rsid w:val="00494EB7"/>
    <w:rsid w:val="00494EC8"/>
    <w:rsid w:val="00496C27"/>
    <w:rsid w:val="0049753A"/>
    <w:rsid w:val="004A1ED8"/>
    <w:rsid w:val="004A2ADF"/>
    <w:rsid w:val="004A33E1"/>
    <w:rsid w:val="004A399B"/>
    <w:rsid w:val="004A4924"/>
    <w:rsid w:val="004A6A88"/>
    <w:rsid w:val="004B006A"/>
    <w:rsid w:val="004B130D"/>
    <w:rsid w:val="004B21EF"/>
    <w:rsid w:val="004B30B3"/>
    <w:rsid w:val="004B4AC5"/>
    <w:rsid w:val="004B59D8"/>
    <w:rsid w:val="004B753D"/>
    <w:rsid w:val="004C0CFF"/>
    <w:rsid w:val="004C125A"/>
    <w:rsid w:val="004C15BB"/>
    <w:rsid w:val="004C17A2"/>
    <w:rsid w:val="004C1C05"/>
    <w:rsid w:val="004C2E77"/>
    <w:rsid w:val="004C3C74"/>
    <w:rsid w:val="004C62D0"/>
    <w:rsid w:val="004D06EB"/>
    <w:rsid w:val="004D1D07"/>
    <w:rsid w:val="004D3394"/>
    <w:rsid w:val="004D359D"/>
    <w:rsid w:val="004D36D6"/>
    <w:rsid w:val="004D42B7"/>
    <w:rsid w:val="004D4B50"/>
    <w:rsid w:val="004D4D84"/>
    <w:rsid w:val="004D59E6"/>
    <w:rsid w:val="004D61ED"/>
    <w:rsid w:val="004D722A"/>
    <w:rsid w:val="004D7A0A"/>
    <w:rsid w:val="004E01BE"/>
    <w:rsid w:val="004E0BB0"/>
    <w:rsid w:val="004E2C90"/>
    <w:rsid w:val="004E41C1"/>
    <w:rsid w:val="004E4C2D"/>
    <w:rsid w:val="004E6CEC"/>
    <w:rsid w:val="004E791F"/>
    <w:rsid w:val="004E7DA3"/>
    <w:rsid w:val="004F1901"/>
    <w:rsid w:val="004F2028"/>
    <w:rsid w:val="004F5053"/>
    <w:rsid w:val="004F6B3F"/>
    <w:rsid w:val="00503453"/>
    <w:rsid w:val="00504B52"/>
    <w:rsid w:val="00505D93"/>
    <w:rsid w:val="00507207"/>
    <w:rsid w:val="00511477"/>
    <w:rsid w:val="00511FBD"/>
    <w:rsid w:val="00513793"/>
    <w:rsid w:val="0051502D"/>
    <w:rsid w:val="00515033"/>
    <w:rsid w:val="005157CB"/>
    <w:rsid w:val="00516495"/>
    <w:rsid w:val="0051654E"/>
    <w:rsid w:val="00521D5B"/>
    <w:rsid w:val="00522032"/>
    <w:rsid w:val="00522398"/>
    <w:rsid w:val="005232BE"/>
    <w:rsid w:val="00523393"/>
    <w:rsid w:val="00523FCC"/>
    <w:rsid w:val="00525958"/>
    <w:rsid w:val="00525F07"/>
    <w:rsid w:val="005265CF"/>
    <w:rsid w:val="00526E45"/>
    <w:rsid w:val="00530178"/>
    <w:rsid w:val="0053171F"/>
    <w:rsid w:val="005317FF"/>
    <w:rsid w:val="00532B74"/>
    <w:rsid w:val="00532E89"/>
    <w:rsid w:val="00534225"/>
    <w:rsid w:val="0053669A"/>
    <w:rsid w:val="00536B88"/>
    <w:rsid w:val="00536BF4"/>
    <w:rsid w:val="0053708A"/>
    <w:rsid w:val="00537717"/>
    <w:rsid w:val="00537E73"/>
    <w:rsid w:val="00537FEF"/>
    <w:rsid w:val="0054043A"/>
    <w:rsid w:val="00540D7C"/>
    <w:rsid w:val="00544030"/>
    <w:rsid w:val="005445F6"/>
    <w:rsid w:val="005450E6"/>
    <w:rsid w:val="00546647"/>
    <w:rsid w:val="005479B8"/>
    <w:rsid w:val="00550B7B"/>
    <w:rsid w:val="00551609"/>
    <w:rsid w:val="00551760"/>
    <w:rsid w:val="00552B10"/>
    <w:rsid w:val="00553492"/>
    <w:rsid w:val="0055642D"/>
    <w:rsid w:val="00556F7C"/>
    <w:rsid w:val="00557058"/>
    <w:rsid w:val="00557926"/>
    <w:rsid w:val="00560BBC"/>
    <w:rsid w:val="00560F87"/>
    <w:rsid w:val="00561768"/>
    <w:rsid w:val="00561C0E"/>
    <w:rsid w:val="00561D77"/>
    <w:rsid w:val="00563C2A"/>
    <w:rsid w:val="00565423"/>
    <w:rsid w:val="005660EB"/>
    <w:rsid w:val="005668AF"/>
    <w:rsid w:val="00566EA1"/>
    <w:rsid w:val="00566EAD"/>
    <w:rsid w:val="00567B9B"/>
    <w:rsid w:val="00570A14"/>
    <w:rsid w:val="00571125"/>
    <w:rsid w:val="0057146A"/>
    <w:rsid w:val="0057441E"/>
    <w:rsid w:val="00574A9D"/>
    <w:rsid w:val="00574C43"/>
    <w:rsid w:val="00574ECD"/>
    <w:rsid w:val="00576093"/>
    <w:rsid w:val="00581F34"/>
    <w:rsid w:val="0058275C"/>
    <w:rsid w:val="0058303C"/>
    <w:rsid w:val="00583F32"/>
    <w:rsid w:val="00585399"/>
    <w:rsid w:val="0058553B"/>
    <w:rsid w:val="00586286"/>
    <w:rsid w:val="00586690"/>
    <w:rsid w:val="00592479"/>
    <w:rsid w:val="0059262B"/>
    <w:rsid w:val="00593530"/>
    <w:rsid w:val="00594C2A"/>
    <w:rsid w:val="00596078"/>
    <w:rsid w:val="0059654E"/>
    <w:rsid w:val="00596E22"/>
    <w:rsid w:val="005977F0"/>
    <w:rsid w:val="00597FA6"/>
    <w:rsid w:val="005A09D8"/>
    <w:rsid w:val="005A156D"/>
    <w:rsid w:val="005A2DF7"/>
    <w:rsid w:val="005A33AF"/>
    <w:rsid w:val="005A3775"/>
    <w:rsid w:val="005A3E11"/>
    <w:rsid w:val="005A3E88"/>
    <w:rsid w:val="005A4BA3"/>
    <w:rsid w:val="005A5EDB"/>
    <w:rsid w:val="005B068F"/>
    <w:rsid w:val="005B2512"/>
    <w:rsid w:val="005B3624"/>
    <w:rsid w:val="005B4761"/>
    <w:rsid w:val="005B5BB5"/>
    <w:rsid w:val="005B6B00"/>
    <w:rsid w:val="005B6FA5"/>
    <w:rsid w:val="005B708A"/>
    <w:rsid w:val="005B73CA"/>
    <w:rsid w:val="005C0596"/>
    <w:rsid w:val="005C0EEB"/>
    <w:rsid w:val="005C11E5"/>
    <w:rsid w:val="005C2A58"/>
    <w:rsid w:val="005C3B46"/>
    <w:rsid w:val="005C444D"/>
    <w:rsid w:val="005C4D03"/>
    <w:rsid w:val="005C4FDB"/>
    <w:rsid w:val="005C6949"/>
    <w:rsid w:val="005C71CA"/>
    <w:rsid w:val="005C7669"/>
    <w:rsid w:val="005D0628"/>
    <w:rsid w:val="005D26CE"/>
    <w:rsid w:val="005D2C5C"/>
    <w:rsid w:val="005D2EE2"/>
    <w:rsid w:val="005D3AE1"/>
    <w:rsid w:val="005D517E"/>
    <w:rsid w:val="005D69FF"/>
    <w:rsid w:val="005D6B13"/>
    <w:rsid w:val="005D773A"/>
    <w:rsid w:val="005E0029"/>
    <w:rsid w:val="005E03E3"/>
    <w:rsid w:val="005E07E5"/>
    <w:rsid w:val="005E2CBC"/>
    <w:rsid w:val="005E3EDB"/>
    <w:rsid w:val="005E4184"/>
    <w:rsid w:val="005E47BB"/>
    <w:rsid w:val="005E5270"/>
    <w:rsid w:val="005E70D3"/>
    <w:rsid w:val="005F04BE"/>
    <w:rsid w:val="005F0D17"/>
    <w:rsid w:val="005F2688"/>
    <w:rsid w:val="005F44A5"/>
    <w:rsid w:val="005F4B05"/>
    <w:rsid w:val="005F4C1F"/>
    <w:rsid w:val="005F574C"/>
    <w:rsid w:val="005F5F98"/>
    <w:rsid w:val="005F69EC"/>
    <w:rsid w:val="0060004D"/>
    <w:rsid w:val="006002C9"/>
    <w:rsid w:val="00600D27"/>
    <w:rsid w:val="006020CC"/>
    <w:rsid w:val="00602245"/>
    <w:rsid w:val="00602280"/>
    <w:rsid w:val="0060272D"/>
    <w:rsid w:val="006038D6"/>
    <w:rsid w:val="00604B0E"/>
    <w:rsid w:val="00605CE0"/>
    <w:rsid w:val="00605D81"/>
    <w:rsid w:val="00606EA1"/>
    <w:rsid w:val="006077E1"/>
    <w:rsid w:val="006101BC"/>
    <w:rsid w:val="00610753"/>
    <w:rsid w:val="006110A9"/>
    <w:rsid w:val="006125E3"/>
    <w:rsid w:val="00612C8B"/>
    <w:rsid w:val="00613181"/>
    <w:rsid w:val="006144C3"/>
    <w:rsid w:val="00614A31"/>
    <w:rsid w:val="0061548F"/>
    <w:rsid w:val="00615D94"/>
    <w:rsid w:val="006170B2"/>
    <w:rsid w:val="006179A8"/>
    <w:rsid w:val="006179FA"/>
    <w:rsid w:val="006201D3"/>
    <w:rsid w:val="00624297"/>
    <w:rsid w:val="006243D0"/>
    <w:rsid w:val="0062502F"/>
    <w:rsid w:val="00625398"/>
    <w:rsid w:val="006255CB"/>
    <w:rsid w:val="00626605"/>
    <w:rsid w:val="00626630"/>
    <w:rsid w:val="006268DD"/>
    <w:rsid w:val="00626AC8"/>
    <w:rsid w:val="0062703B"/>
    <w:rsid w:val="006270CC"/>
    <w:rsid w:val="0062794D"/>
    <w:rsid w:val="00630B31"/>
    <w:rsid w:val="00630BB9"/>
    <w:rsid w:val="00631322"/>
    <w:rsid w:val="00631D83"/>
    <w:rsid w:val="006323C7"/>
    <w:rsid w:val="00633291"/>
    <w:rsid w:val="00634E1F"/>
    <w:rsid w:val="006409E0"/>
    <w:rsid w:val="00640BBA"/>
    <w:rsid w:val="00641D47"/>
    <w:rsid w:val="00641E8E"/>
    <w:rsid w:val="00642406"/>
    <w:rsid w:val="0064264B"/>
    <w:rsid w:val="00643D58"/>
    <w:rsid w:val="00643D92"/>
    <w:rsid w:val="006468E6"/>
    <w:rsid w:val="0064767D"/>
    <w:rsid w:val="00647924"/>
    <w:rsid w:val="00650163"/>
    <w:rsid w:val="006502F7"/>
    <w:rsid w:val="006506FD"/>
    <w:rsid w:val="00652B32"/>
    <w:rsid w:val="0065532F"/>
    <w:rsid w:val="00655DC5"/>
    <w:rsid w:val="00655F8D"/>
    <w:rsid w:val="00656512"/>
    <w:rsid w:val="00656973"/>
    <w:rsid w:val="00657DD5"/>
    <w:rsid w:val="006603F9"/>
    <w:rsid w:val="0066092D"/>
    <w:rsid w:val="00660C5E"/>
    <w:rsid w:val="0066300A"/>
    <w:rsid w:val="00663F0B"/>
    <w:rsid w:val="00670E51"/>
    <w:rsid w:val="006718C3"/>
    <w:rsid w:val="00671C88"/>
    <w:rsid w:val="00672042"/>
    <w:rsid w:val="00672761"/>
    <w:rsid w:val="0067300F"/>
    <w:rsid w:val="00673C1A"/>
    <w:rsid w:val="00673D90"/>
    <w:rsid w:val="006749AB"/>
    <w:rsid w:val="00674A82"/>
    <w:rsid w:val="00675733"/>
    <w:rsid w:val="0067646D"/>
    <w:rsid w:val="0067665C"/>
    <w:rsid w:val="00676722"/>
    <w:rsid w:val="0067796F"/>
    <w:rsid w:val="006807D3"/>
    <w:rsid w:val="00681477"/>
    <w:rsid w:val="0068220E"/>
    <w:rsid w:val="00682825"/>
    <w:rsid w:val="006836D3"/>
    <w:rsid w:val="00684AD5"/>
    <w:rsid w:val="00687760"/>
    <w:rsid w:val="0068BDCA"/>
    <w:rsid w:val="006910E9"/>
    <w:rsid w:val="00691859"/>
    <w:rsid w:val="006920A1"/>
    <w:rsid w:val="006955D9"/>
    <w:rsid w:val="00697A87"/>
    <w:rsid w:val="00697C26"/>
    <w:rsid w:val="00697FA6"/>
    <w:rsid w:val="0069C05C"/>
    <w:rsid w:val="006A10A8"/>
    <w:rsid w:val="006A4AC2"/>
    <w:rsid w:val="006A511E"/>
    <w:rsid w:val="006A6F09"/>
    <w:rsid w:val="006A6FD8"/>
    <w:rsid w:val="006A704D"/>
    <w:rsid w:val="006A74F6"/>
    <w:rsid w:val="006A7956"/>
    <w:rsid w:val="006B0146"/>
    <w:rsid w:val="006B1E19"/>
    <w:rsid w:val="006B282E"/>
    <w:rsid w:val="006B2C4D"/>
    <w:rsid w:val="006B372B"/>
    <w:rsid w:val="006B4576"/>
    <w:rsid w:val="006B4DB4"/>
    <w:rsid w:val="006B54E0"/>
    <w:rsid w:val="006B614F"/>
    <w:rsid w:val="006B7902"/>
    <w:rsid w:val="006C03E4"/>
    <w:rsid w:val="006C0D6D"/>
    <w:rsid w:val="006C3EDA"/>
    <w:rsid w:val="006C43E5"/>
    <w:rsid w:val="006C6530"/>
    <w:rsid w:val="006C7175"/>
    <w:rsid w:val="006C7CCA"/>
    <w:rsid w:val="006D1C74"/>
    <w:rsid w:val="006D245C"/>
    <w:rsid w:val="006D258B"/>
    <w:rsid w:val="006D2AE1"/>
    <w:rsid w:val="006D3425"/>
    <w:rsid w:val="006D49E7"/>
    <w:rsid w:val="006D5374"/>
    <w:rsid w:val="006E05F1"/>
    <w:rsid w:val="006E0C54"/>
    <w:rsid w:val="006E0CCE"/>
    <w:rsid w:val="006E19BD"/>
    <w:rsid w:val="006E1F31"/>
    <w:rsid w:val="006E1FA8"/>
    <w:rsid w:val="006E461F"/>
    <w:rsid w:val="006E4A88"/>
    <w:rsid w:val="006E5A11"/>
    <w:rsid w:val="006E5F1E"/>
    <w:rsid w:val="006E6BC2"/>
    <w:rsid w:val="006E6EEA"/>
    <w:rsid w:val="006E7341"/>
    <w:rsid w:val="006F1CC4"/>
    <w:rsid w:val="006F1E23"/>
    <w:rsid w:val="006F219B"/>
    <w:rsid w:val="006F3A8B"/>
    <w:rsid w:val="006F7B1A"/>
    <w:rsid w:val="00700A31"/>
    <w:rsid w:val="00701FC6"/>
    <w:rsid w:val="00702167"/>
    <w:rsid w:val="007029C4"/>
    <w:rsid w:val="007036A9"/>
    <w:rsid w:val="00704811"/>
    <w:rsid w:val="00706136"/>
    <w:rsid w:val="00707993"/>
    <w:rsid w:val="00707C67"/>
    <w:rsid w:val="00707E05"/>
    <w:rsid w:val="007113FC"/>
    <w:rsid w:val="00713E75"/>
    <w:rsid w:val="00714337"/>
    <w:rsid w:val="00716844"/>
    <w:rsid w:val="00720C82"/>
    <w:rsid w:val="00721144"/>
    <w:rsid w:val="00724AF6"/>
    <w:rsid w:val="00725AD0"/>
    <w:rsid w:val="00730C1B"/>
    <w:rsid w:val="00730EC5"/>
    <w:rsid w:val="00731006"/>
    <w:rsid w:val="0073142A"/>
    <w:rsid w:val="00731D16"/>
    <w:rsid w:val="00731E99"/>
    <w:rsid w:val="00732518"/>
    <w:rsid w:val="00732D79"/>
    <w:rsid w:val="007335ED"/>
    <w:rsid w:val="00733ED8"/>
    <w:rsid w:val="00734D5F"/>
    <w:rsid w:val="007369BF"/>
    <w:rsid w:val="00742BFD"/>
    <w:rsid w:val="00743CBC"/>
    <w:rsid w:val="007451B9"/>
    <w:rsid w:val="0074D4D5"/>
    <w:rsid w:val="0075044F"/>
    <w:rsid w:val="007536AD"/>
    <w:rsid w:val="00753A9E"/>
    <w:rsid w:val="00755C08"/>
    <w:rsid w:val="00755D45"/>
    <w:rsid w:val="007560AA"/>
    <w:rsid w:val="00756F07"/>
    <w:rsid w:val="0075749B"/>
    <w:rsid w:val="007579C2"/>
    <w:rsid w:val="00760970"/>
    <w:rsid w:val="0076104A"/>
    <w:rsid w:val="0076163A"/>
    <w:rsid w:val="00763290"/>
    <w:rsid w:val="007633A7"/>
    <w:rsid w:val="007638CB"/>
    <w:rsid w:val="007643AC"/>
    <w:rsid w:val="007643CD"/>
    <w:rsid w:val="00765EA1"/>
    <w:rsid w:val="00766431"/>
    <w:rsid w:val="0076649E"/>
    <w:rsid w:val="00770216"/>
    <w:rsid w:val="00770D24"/>
    <w:rsid w:val="007713FB"/>
    <w:rsid w:val="007714E6"/>
    <w:rsid w:val="00775D07"/>
    <w:rsid w:val="00775F15"/>
    <w:rsid w:val="007776CF"/>
    <w:rsid w:val="007776F2"/>
    <w:rsid w:val="0077780F"/>
    <w:rsid w:val="00780038"/>
    <w:rsid w:val="0078220A"/>
    <w:rsid w:val="0078259C"/>
    <w:rsid w:val="00782FB5"/>
    <w:rsid w:val="0078355D"/>
    <w:rsid w:val="007848AB"/>
    <w:rsid w:val="007851F0"/>
    <w:rsid w:val="007853EB"/>
    <w:rsid w:val="00785579"/>
    <w:rsid w:val="00787EA3"/>
    <w:rsid w:val="007905BA"/>
    <w:rsid w:val="007912E3"/>
    <w:rsid w:val="007917B7"/>
    <w:rsid w:val="00791B3A"/>
    <w:rsid w:val="00792276"/>
    <w:rsid w:val="00792EF7"/>
    <w:rsid w:val="00794243"/>
    <w:rsid w:val="007945C6"/>
    <w:rsid w:val="00794974"/>
    <w:rsid w:val="007966BC"/>
    <w:rsid w:val="0079790D"/>
    <w:rsid w:val="00797EFF"/>
    <w:rsid w:val="007A062F"/>
    <w:rsid w:val="007A07C1"/>
    <w:rsid w:val="007A0B0C"/>
    <w:rsid w:val="007A0F23"/>
    <w:rsid w:val="007A5BC2"/>
    <w:rsid w:val="007A64BB"/>
    <w:rsid w:val="007A70E0"/>
    <w:rsid w:val="007A7833"/>
    <w:rsid w:val="007B0599"/>
    <w:rsid w:val="007B2225"/>
    <w:rsid w:val="007B2ED4"/>
    <w:rsid w:val="007B3510"/>
    <w:rsid w:val="007B4671"/>
    <w:rsid w:val="007B5AE4"/>
    <w:rsid w:val="007B5B54"/>
    <w:rsid w:val="007B6E3B"/>
    <w:rsid w:val="007B714A"/>
    <w:rsid w:val="007B7D27"/>
    <w:rsid w:val="007C0668"/>
    <w:rsid w:val="007C11A7"/>
    <w:rsid w:val="007C40BC"/>
    <w:rsid w:val="007C6587"/>
    <w:rsid w:val="007C6A5E"/>
    <w:rsid w:val="007C6A67"/>
    <w:rsid w:val="007C781B"/>
    <w:rsid w:val="007D03E3"/>
    <w:rsid w:val="007D1ED1"/>
    <w:rsid w:val="007D39DC"/>
    <w:rsid w:val="007D5296"/>
    <w:rsid w:val="007D6F2B"/>
    <w:rsid w:val="007D720E"/>
    <w:rsid w:val="007D7549"/>
    <w:rsid w:val="007D7869"/>
    <w:rsid w:val="007D7EB0"/>
    <w:rsid w:val="007E058F"/>
    <w:rsid w:val="007E15C0"/>
    <w:rsid w:val="007E1D66"/>
    <w:rsid w:val="007E1EA5"/>
    <w:rsid w:val="007E3902"/>
    <w:rsid w:val="007E7185"/>
    <w:rsid w:val="007E7633"/>
    <w:rsid w:val="007F0C0D"/>
    <w:rsid w:val="007F22A2"/>
    <w:rsid w:val="007F24C0"/>
    <w:rsid w:val="007F32C4"/>
    <w:rsid w:val="00800428"/>
    <w:rsid w:val="008017F8"/>
    <w:rsid w:val="00801E12"/>
    <w:rsid w:val="00803314"/>
    <w:rsid w:val="00804CE4"/>
    <w:rsid w:val="00805555"/>
    <w:rsid w:val="00805678"/>
    <w:rsid w:val="00807B5B"/>
    <w:rsid w:val="008100F0"/>
    <w:rsid w:val="008101B0"/>
    <w:rsid w:val="008156B8"/>
    <w:rsid w:val="0081760B"/>
    <w:rsid w:val="00817F6D"/>
    <w:rsid w:val="008232AD"/>
    <w:rsid w:val="00823ACA"/>
    <w:rsid w:val="00823BFD"/>
    <w:rsid w:val="0082408E"/>
    <w:rsid w:val="0082540A"/>
    <w:rsid w:val="00826F93"/>
    <w:rsid w:val="00834289"/>
    <w:rsid w:val="0083428D"/>
    <w:rsid w:val="0083433A"/>
    <w:rsid w:val="00834660"/>
    <w:rsid w:val="00834E97"/>
    <w:rsid w:val="00837B6A"/>
    <w:rsid w:val="00840F02"/>
    <w:rsid w:val="0084211B"/>
    <w:rsid w:val="00842315"/>
    <w:rsid w:val="00843D58"/>
    <w:rsid w:val="0084406D"/>
    <w:rsid w:val="00845F5E"/>
    <w:rsid w:val="00847BC8"/>
    <w:rsid w:val="00847E54"/>
    <w:rsid w:val="0085095D"/>
    <w:rsid w:val="00850D27"/>
    <w:rsid w:val="00851453"/>
    <w:rsid w:val="008517A9"/>
    <w:rsid w:val="008545D8"/>
    <w:rsid w:val="00854EED"/>
    <w:rsid w:val="00855EA8"/>
    <w:rsid w:val="0085721B"/>
    <w:rsid w:val="008577E2"/>
    <w:rsid w:val="008601A5"/>
    <w:rsid w:val="0086092F"/>
    <w:rsid w:val="008624BC"/>
    <w:rsid w:val="00864AEB"/>
    <w:rsid w:val="00865D03"/>
    <w:rsid w:val="00866676"/>
    <w:rsid w:val="0086723B"/>
    <w:rsid w:val="00870803"/>
    <w:rsid w:val="008708C9"/>
    <w:rsid w:val="00870B44"/>
    <w:rsid w:val="00870C7C"/>
    <w:rsid w:val="00871F0B"/>
    <w:rsid w:val="008726D3"/>
    <w:rsid w:val="00872A7E"/>
    <w:rsid w:val="00874B4B"/>
    <w:rsid w:val="008756CA"/>
    <w:rsid w:val="0087586C"/>
    <w:rsid w:val="00876767"/>
    <w:rsid w:val="008777A2"/>
    <w:rsid w:val="00880BB1"/>
    <w:rsid w:val="0088107D"/>
    <w:rsid w:val="00882052"/>
    <w:rsid w:val="00885A5A"/>
    <w:rsid w:val="00885C4C"/>
    <w:rsid w:val="00887237"/>
    <w:rsid w:val="0088737A"/>
    <w:rsid w:val="00887F9F"/>
    <w:rsid w:val="008904CE"/>
    <w:rsid w:val="0089076A"/>
    <w:rsid w:val="008915B3"/>
    <w:rsid w:val="00892290"/>
    <w:rsid w:val="008922C2"/>
    <w:rsid w:val="00892C38"/>
    <w:rsid w:val="00892DA7"/>
    <w:rsid w:val="008955C6"/>
    <w:rsid w:val="00897121"/>
    <w:rsid w:val="00897A43"/>
    <w:rsid w:val="00897AC0"/>
    <w:rsid w:val="008A0F8F"/>
    <w:rsid w:val="008A2717"/>
    <w:rsid w:val="008A3216"/>
    <w:rsid w:val="008A6552"/>
    <w:rsid w:val="008A6A8D"/>
    <w:rsid w:val="008A7426"/>
    <w:rsid w:val="008B0AFE"/>
    <w:rsid w:val="008B1DF4"/>
    <w:rsid w:val="008B28A8"/>
    <w:rsid w:val="008B2954"/>
    <w:rsid w:val="008B31BC"/>
    <w:rsid w:val="008B41AF"/>
    <w:rsid w:val="008B4F15"/>
    <w:rsid w:val="008B648B"/>
    <w:rsid w:val="008B6995"/>
    <w:rsid w:val="008C1DA3"/>
    <w:rsid w:val="008C22F2"/>
    <w:rsid w:val="008C61B4"/>
    <w:rsid w:val="008D03BA"/>
    <w:rsid w:val="008D1757"/>
    <w:rsid w:val="008D1A88"/>
    <w:rsid w:val="008D1B32"/>
    <w:rsid w:val="008D2BAE"/>
    <w:rsid w:val="008D4665"/>
    <w:rsid w:val="008D4A43"/>
    <w:rsid w:val="008E05B2"/>
    <w:rsid w:val="008E1681"/>
    <w:rsid w:val="008E19A3"/>
    <w:rsid w:val="008E2FC2"/>
    <w:rsid w:val="008E33C1"/>
    <w:rsid w:val="008E396A"/>
    <w:rsid w:val="008E3DBB"/>
    <w:rsid w:val="008E3F0D"/>
    <w:rsid w:val="008E42CF"/>
    <w:rsid w:val="008E4642"/>
    <w:rsid w:val="008E4F5E"/>
    <w:rsid w:val="008E6382"/>
    <w:rsid w:val="008E6994"/>
    <w:rsid w:val="008E7748"/>
    <w:rsid w:val="008F007B"/>
    <w:rsid w:val="008F0DE5"/>
    <w:rsid w:val="008F3C89"/>
    <w:rsid w:val="008F4222"/>
    <w:rsid w:val="008F45DF"/>
    <w:rsid w:val="008F5DCD"/>
    <w:rsid w:val="008F62CD"/>
    <w:rsid w:val="00901E9E"/>
    <w:rsid w:val="00902985"/>
    <w:rsid w:val="00903053"/>
    <w:rsid w:val="00905A2D"/>
    <w:rsid w:val="009068F3"/>
    <w:rsid w:val="0090786C"/>
    <w:rsid w:val="009118C2"/>
    <w:rsid w:val="00911D3A"/>
    <w:rsid w:val="00913D4B"/>
    <w:rsid w:val="00916225"/>
    <w:rsid w:val="00917BDE"/>
    <w:rsid w:val="00920C94"/>
    <w:rsid w:val="00924CFC"/>
    <w:rsid w:val="009250AB"/>
    <w:rsid w:val="00925581"/>
    <w:rsid w:val="00925E6E"/>
    <w:rsid w:val="00925F51"/>
    <w:rsid w:val="00926D7A"/>
    <w:rsid w:val="009276B3"/>
    <w:rsid w:val="0092798C"/>
    <w:rsid w:val="009279F5"/>
    <w:rsid w:val="00927E86"/>
    <w:rsid w:val="00927E89"/>
    <w:rsid w:val="00930407"/>
    <w:rsid w:val="009308D9"/>
    <w:rsid w:val="00930CD3"/>
    <w:rsid w:val="00930F20"/>
    <w:rsid w:val="00931E47"/>
    <w:rsid w:val="00932358"/>
    <w:rsid w:val="009338A8"/>
    <w:rsid w:val="009347AE"/>
    <w:rsid w:val="00934F44"/>
    <w:rsid w:val="009352C7"/>
    <w:rsid w:val="00936C52"/>
    <w:rsid w:val="00937514"/>
    <w:rsid w:val="00940F67"/>
    <w:rsid w:val="00947C79"/>
    <w:rsid w:val="00950524"/>
    <w:rsid w:val="009513EC"/>
    <w:rsid w:val="00951419"/>
    <w:rsid w:val="009519F3"/>
    <w:rsid w:val="00951DF5"/>
    <w:rsid w:val="00952205"/>
    <w:rsid w:val="00952BD5"/>
    <w:rsid w:val="00952C07"/>
    <w:rsid w:val="00953083"/>
    <w:rsid w:val="009555AF"/>
    <w:rsid w:val="00955A3E"/>
    <w:rsid w:val="0095617F"/>
    <w:rsid w:val="00956D4C"/>
    <w:rsid w:val="009576E0"/>
    <w:rsid w:val="00957A38"/>
    <w:rsid w:val="00957CAB"/>
    <w:rsid w:val="00960C6B"/>
    <w:rsid w:val="009613ED"/>
    <w:rsid w:val="009614C4"/>
    <w:rsid w:val="009623EF"/>
    <w:rsid w:val="00963334"/>
    <w:rsid w:val="0096346D"/>
    <w:rsid w:val="00963A00"/>
    <w:rsid w:val="00965FEF"/>
    <w:rsid w:val="00966310"/>
    <w:rsid w:val="00967234"/>
    <w:rsid w:val="00967A6C"/>
    <w:rsid w:val="00971500"/>
    <w:rsid w:val="009737A6"/>
    <w:rsid w:val="00973D03"/>
    <w:rsid w:val="00974F1E"/>
    <w:rsid w:val="00974FE6"/>
    <w:rsid w:val="009751C0"/>
    <w:rsid w:val="009753D1"/>
    <w:rsid w:val="009755CA"/>
    <w:rsid w:val="00975866"/>
    <w:rsid w:val="009760A9"/>
    <w:rsid w:val="009763FB"/>
    <w:rsid w:val="00976F86"/>
    <w:rsid w:val="00977640"/>
    <w:rsid w:val="00980057"/>
    <w:rsid w:val="00982A6C"/>
    <w:rsid w:val="00983965"/>
    <w:rsid w:val="00985483"/>
    <w:rsid w:val="009866F6"/>
    <w:rsid w:val="00987785"/>
    <w:rsid w:val="009916F3"/>
    <w:rsid w:val="00991C78"/>
    <w:rsid w:val="009926FF"/>
    <w:rsid w:val="00995C0F"/>
    <w:rsid w:val="0099627E"/>
    <w:rsid w:val="009970F8"/>
    <w:rsid w:val="009975C1"/>
    <w:rsid w:val="009978EE"/>
    <w:rsid w:val="00997F1B"/>
    <w:rsid w:val="009A0029"/>
    <w:rsid w:val="009A0433"/>
    <w:rsid w:val="009A064E"/>
    <w:rsid w:val="009A0EC3"/>
    <w:rsid w:val="009A319A"/>
    <w:rsid w:val="009A33A8"/>
    <w:rsid w:val="009A3DFB"/>
    <w:rsid w:val="009A49BE"/>
    <w:rsid w:val="009A4A73"/>
    <w:rsid w:val="009A4C94"/>
    <w:rsid w:val="009A5108"/>
    <w:rsid w:val="009A686D"/>
    <w:rsid w:val="009A6FF8"/>
    <w:rsid w:val="009B2AB2"/>
    <w:rsid w:val="009B352F"/>
    <w:rsid w:val="009B4DA1"/>
    <w:rsid w:val="009B6AF0"/>
    <w:rsid w:val="009C04E9"/>
    <w:rsid w:val="009C1029"/>
    <w:rsid w:val="009C12A5"/>
    <w:rsid w:val="009C1351"/>
    <w:rsid w:val="009C1B58"/>
    <w:rsid w:val="009C1CD2"/>
    <w:rsid w:val="009C1FAD"/>
    <w:rsid w:val="009C2EAA"/>
    <w:rsid w:val="009C33B8"/>
    <w:rsid w:val="009C3650"/>
    <w:rsid w:val="009C404D"/>
    <w:rsid w:val="009C4606"/>
    <w:rsid w:val="009C6C2A"/>
    <w:rsid w:val="009C7432"/>
    <w:rsid w:val="009D07E5"/>
    <w:rsid w:val="009D0E0A"/>
    <w:rsid w:val="009D11C9"/>
    <w:rsid w:val="009D19CE"/>
    <w:rsid w:val="009D2D90"/>
    <w:rsid w:val="009D2D91"/>
    <w:rsid w:val="009D3824"/>
    <w:rsid w:val="009D3C18"/>
    <w:rsid w:val="009D5106"/>
    <w:rsid w:val="009D6F6F"/>
    <w:rsid w:val="009E065F"/>
    <w:rsid w:val="009E0708"/>
    <w:rsid w:val="009E17AE"/>
    <w:rsid w:val="009E17E4"/>
    <w:rsid w:val="009E2236"/>
    <w:rsid w:val="009E27CD"/>
    <w:rsid w:val="009E3214"/>
    <w:rsid w:val="009E39EC"/>
    <w:rsid w:val="009E3B51"/>
    <w:rsid w:val="009F008A"/>
    <w:rsid w:val="009F00B7"/>
    <w:rsid w:val="009F0EE3"/>
    <w:rsid w:val="009F18F0"/>
    <w:rsid w:val="009F1E24"/>
    <w:rsid w:val="009F218F"/>
    <w:rsid w:val="009F2C0A"/>
    <w:rsid w:val="009F4443"/>
    <w:rsid w:val="009F5083"/>
    <w:rsid w:val="009F53FE"/>
    <w:rsid w:val="009F5E26"/>
    <w:rsid w:val="009F6173"/>
    <w:rsid w:val="009F61D0"/>
    <w:rsid w:val="009F6B36"/>
    <w:rsid w:val="00A0007E"/>
    <w:rsid w:val="00A0087F"/>
    <w:rsid w:val="00A01104"/>
    <w:rsid w:val="00A01672"/>
    <w:rsid w:val="00A023B8"/>
    <w:rsid w:val="00A02E9E"/>
    <w:rsid w:val="00A02F88"/>
    <w:rsid w:val="00A03260"/>
    <w:rsid w:val="00A038D2"/>
    <w:rsid w:val="00A04707"/>
    <w:rsid w:val="00A05725"/>
    <w:rsid w:val="00A06948"/>
    <w:rsid w:val="00A06AB4"/>
    <w:rsid w:val="00A07348"/>
    <w:rsid w:val="00A07569"/>
    <w:rsid w:val="00A118EC"/>
    <w:rsid w:val="00A130A0"/>
    <w:rsid w:val="00A131CC"/>
    <w:rsid w:val="00A13506"/>
    <w:rsid w:val="00A1350C"/>
    <w:rsid w:val="00A20984"/>
    <w:rsid w:val="00A20C5D"/>
    <w:rsid w:val="00A20DD7"/>
    <w:rsid w:val="00A215FD"/>
    <w:rsid w:val="00A230FA"/>
    <w:rsid w:val="00A2482C"/>
    <w:rsid w:val="00A24E00"/>
    <w:rsid w:val="00A25907"/>
    <w:rsid w:val="00A277FE"/>
    <w:rsid w:val="00A278FF"/>
    <w:rsid w:val="00A32B8F"/>
    <w:rsid w:val="00A35C47"/>
    <w:rsid w:val="00A37667"/>
    <w:rsid w:val="00A37A4A"/>
    <w:rsid w:val="00A400F2"/>
    <w:rsid w:val="00A4175E"/>
    <w:rsid w:val="00A41A9D"/>
    <w:rsid w:val="00A43FD0"/>
    <w:rsid w:val="00A450C5"/>
    <w:rsid w:val="00A4557B"/>
    <w:rsid w:val="00A465D4"/>
    <w:rsid w:val="00A47619"/>
    <w:rsid w:val="00A47E09"/>
    <w:rsid w:val="00A51D01"/>
    <w:rsid w:val="00A526DD"/>
    <w:rsid w:val="00A534E9"/>
    <w:rsid w:val="00A54303"/>
    <w:rsid w:val="00A54505"/>
    <w:rsid w:val="00A56897"/>
    <w:rsid w:val="00A56CA7"/>
    <w:rsid w:val="00A57717"/>
    <w:rsid w:val="00A60896"/>
    <w:rsid w:val="00A6143D"/>
    <w:rsid w:val="00A61546"/>
    <w:rsid w:val="00A63789"/>
    <w:rsid w:val="00A63BF2"/>
    <w:rsid w:val="00A6406A"/>
    <w:rsid w:val="00A642CC"/>
    <w:rsid w:val="00A655EA"/>
    <w:rsid w:val="00A6585D"/>
    <w:rsid w:val="00A6707B"/>
    <w:rsid w:val="00A67820"/>
    <w:rsid w:val="00A7077C"/>
    <w:rsid w:val="00A70D17"/>
    <w:rsid w:val="00A745A9"/>
    <w:rsid w:val="00A74C30"/>
    <w:rsid w:val="00A76891"/>
    <w:rsid w:val="00A76CEB"/>
    <w:rsid w:val="00A76F4F"/>
    <w:rsid w:val="00A77336"/>
    <w:rsid w:val="00A802E6"/>
    <w:rsid w:val="00A80F66"/>
    <w:rsid w:val="00A81391"/>
    <w:rsid w:val="00A81624"/>
    <w:rsid w:val="00A8170F"/>
    <w:rsid w:val="00A81DAF"/>
    <w:rsid w:val="00A85021"/>
    <w:rsid w:val="00A86D56"/>
    <w:rsid w:val="00A8747E"/>
    <w:rsid w:val="00A87A40"/>
    <w:rsid w:val="00A90F56"/>
    <w:rsid w:val="00A91661"/>
    <w:rsid w:val="00A91F82"/>
    <w:rsid w:val="00A936A6"/>
    <w:rsid w:val="00A949AB"/>
    <w:rsid w:val="00A95D60"/>
    <w:rsid w:val="00A96401"/>
    <w:rsid w:val="00A96468"/>
    <w:rsid w:val="00A965F4"/>
    <w:rsid w:val="00A97800"/>
    <w:rsid w:val="00AA08CA"/>
    <w:rsid w:val="00AA0916"/>
    <w:rsid w:val="00AA1B15"/>
    <w:rsid w:val="00AA25E2"/>
    <w:rsid w:val="00AA2FE1"/>
    <w:rsid w:val="00AA31E2"/>
    <w:rsid w:val="00AA4ADE"/>
    <w:rsid w:val="00AA4B7D"/>
    <w:rsid w:val="00AA4DCB"/>
    <w:rsid w:val="00AA6156"/>
    <w:rsid w:val="00AA637D"/>
    <w:rsid w:val="00AA749E"/>
    <w:rsid w:val="00AA74DC"/>
    <w:rsid w:val="00AB0EF5"/>
    <w:rsid w:val="00AB2ACE"/>
    <w:rsid w:val="00AB3C4B"/>
    <w:rsid w:val="00AB4E31"/>
    <w:rsid w:val="00AB4EF3"/>
    <w:rsid w:val="00AB5BCE"/>
    <w:rsid w:val="00AB67E4"/>
    <w:rsid w:val="00AC1CFE"/>
    <w:rsid w:val="00AC1E7F"/>
    <w:rsid w:val="00AC441A"/>
    <w:rsid w:val="00AC5032"/>
    <w:rsid w:val="00AC56FC"/>
    <w:rsid w:val="00AC5B40"/>
    <w:rsid w:val="00AC5C33"/>
    <w:rsid w:val="00AC6414"/>
    <w:rsid w:val="00AC75B1"/>
    <w:rsid w:val="00AC7E85"/>
    <w:rsid w:val="00AD3E84"/>
    <w:rsid w:val="00AD4E8D"/>
    <w:rsid w:val="00AD60B2"/>
    <w:rsid w:val="00AD74DD"/>
    <w:rsid w:val="00AD78DE"/>
    <w:rsid w:val="00AD7900"/>
    <w:rsid w:val="00AD7C08"/>
    <w:rsid w:val="00AD7C2D"/>
    <w:rsid w:val="00AE0C65"/>
    <w:rsid w:val="00AE0D5E"/>
    <w:rsid w:val="00AE254E"/>
    <w:rsid w:val="00AE25D0"/>
    <w:rsid w:val="00AE2B4F"/>
    <w:rsid w:val="00AE462E"/>
    <w:rsid w:val="00AE7DF6"/>
    <w:rsid w:val="00AF05E5"/>
    <w:rsid w:val="00AF07EB"/>
    <w:rsid w:val="00AF1C04"/>
    <w:rsid w:val="00AF2062"/>
    <w:rsid w:val="00AF3C15"/>
    <w:rsid w:val="00AF3ECF"/>
    <w:rsid w:val="00AF49AB"/>
    <w:rsid w:val="00AF4D9B"/>
    <w:rsid w:val="00AF63C3"/>
    <w:rsid w:val="00AF6E99"/>
    <w:rsid w:val="00AF7972"/>
    <w:rsid w:val="00B0004F"/>
    <w:rsid w:val="00B008A2"/>
    <w:rsid w:val="00B00C44"/>
    <w:rsid w:val="00B00F1C"/>
    <w:rsid w:val="00B014B3"/>
    <w:rsid w:val="00B01F3F"/>
    <w:rsid w:val="00B0206D"/>
    <w:rsid w:val="00B0313E"/>
    <w:rsid w:val="00B03B45"/>
    <w:rsid w:val="00B04787"/>
    <w:rsid w:val="00B04B43"/>
    <w:rsid w:val="00B055D3"/>
    <w:rsid w:val="00B05F99"/>
    <w:rsid w:val="00B068CB"/>
    <w:rsid w:val="00B06A0A"/>
    <w:rsid w:val="00B07294"/>
    <w:rsid w:val="00B073B7"/>
    <w:rsid w:val="00B102AB"/>
    <w:rsid w:val="00B1080E"/>
    <w:rsid w:val="00B1093F"/>
    <w:rsid w:val="00B116A3"/>
    <w:rsid w:val="00B11820"/>
    <w:rsid w:val="00B125A6"/>
    <w:rsid w:val="00B13117"/>
    <w:rsid w:val="00B156CC"/>
    <w:rsid w:val="00B16290"/>
    <w:rsid w:val="00B17204"/>
    <w:rsid w:val="00B179A0"/>
    <w:rsid w:val="00B205EF"/>
    <w:rsid w:val="00B2141D"/>
    <w:rsid w:val="00B23FC6"/>
    <w:rsid w:val="00B2621C"/>
    <w:rsid w:val="00B268E0"/>
    <w:rsid w:val="00B27FC3"/>
    <w:rsid w:val="00B300D5"/>
    <w:rsid w:val="00B302B0"/>
    <w:rsid w:val="00B31DFB"/>
    <w:rsid w:val="00B32405"/>
    <w:rsid w:val="00B331C7"/>
    <w:rsid w:val="00B33949"/>
    <w:rsid w:val="00B35540"/>
    <w:rsid w:val="00B4207C"/>
    <w:rsid w:val="00B43009"/>
    <w:rsid w:val="00B447E5"/>
    <w:rsid w:val="00B44B05"/>
    <w:rsid w:val="00B45101"/>
    <w:rsid w:val="00B5046B"/>
    <w:rsid w:val="00B505FD"/>
    <w:rsid w:val="00B57C4C"/>
    <w:rsid w:val="00B610A8"/>
    <w:rsid w:val="00B61187"/>
    <w:rsid w:val="00B611A4"/>
    <w:rsid w:val="00B612F7"/>
    <w:rsid w:val="00B657E8"/>
    <w:rsid w:val="00B65E69"/>
    <w:rsid w:val="00B6625F"/>
    <w:rsid w:val="00B6693D"/>
    <w:rsid w:val="00B66C63"/>
    <w:rsid w:val="00B72CF0"/>
    <w:rsid w:val="00B73731"/>
    <w:rsid w:val="00B74FA5"/>
    <w:rsid w:val="00B75205"/>
    <w:rsid w:val="00B75438"/>
    <w:rsid w:val="00B76F93"/>
    <w:rsid w:val="00B770A5"/>
    <w:rsid w:val="00B772EC"/>
    <w:rsid w:val="00B773EA"/>
    <w:rsid w:val="00B77A33"/>
    <w:rsid w:val="00B80CAF"/>
    <w:rsid w:val="00B80F7D"/>
    <w:rsid w:val="00B814C5"/>
    <w:rsid w:val="00B81AA2"/>
    <w:rsid w:val="00B8217A"/>
    <w:rsid w:val="00B827AC"/>
    <w:rsid w:val="00B84732"/>
    <w:rsid w:val="00B85477"/>
    <w:rsid w:val="00B863D7"/>
    <w:rsid w:val="00B867F9"/>
    <w:rsid w:val="00B867FA"/>
    <w:rsid w:val="00B87B2F"/>
    <w:rsid w:val="00B90A8B"/>
    <w:rsid w:val="00B90DFD"/>
    <w:rsid w:val="00B913AA"/>
    <w:rsid w:val="00B9152F"/>
    <w:rsid w:val="00B92D2A"/>
    <w:rsid w:val="00B939F8"/>
    <w:rsid w:val="00B93F73"/>
    <w:rsid w:val="00B94C79"/>
    <w:rsid w:val="00B94E5A"/>
    <w:rsid w:val="00B97672"/>
    <w:rsid w:val="00B97E9C"/>
    <w:rsid w:val="00BA0D4B"/>
    <w:rsid w:val="00BA2AC4"/>
    <w:rsid w:val="00BA2AFD"/>
    <w:rsid w:val="00BA37AD"/>
    <w:rsid w:val="00BA5901"/>
    <w:rsid w:val="00BA6766"/>
    <w:rsid w:val="00BA67A3"/>
    <w:rsid w:val="00BA6CDB"/>
    <w:rsid w:val="00BB07C2"/>
    <w:rsid w:val="00BB260E"/>
    <w:rsid w:val="00BB26C7"/>
    <w:rsid w:val="00BB3200"/>
    <w:rsid w:val="00BB3B69"/>
    <w:rsid w:val="00BB5F5C"/>
    <w:rsid w:val="00BB6C77"/>
    <w:rsid w:val="00BB7305"/>
    <w:rsid w:val="00BB7872"/>
    <w:rsid w:val="00BC13E0"/>
    <w:rsid w:val="00BC15CB"/>
    <w:rsid w:val="00BC1FD7"/>
    <w:rsid w:val="00BC2B9F"/>
    <w:rsid w:val="00BC49C5"/>
    <w:rsid w:val="00BC5745"/>
    <w:rsid w:val="00BC5986"/>
    <w:rsid w:val="00BD00BA"/>
    <w:rsid w:val="00BD01FC"/>
    <w:rsid w:val="00BD04EF"/>
    <w:rsid w:val="00BD4E66"/>
    <w:rsid w:val="00BD528F"/>
    <w:rsid w:val="00BD5A01"/>
    <w:rsid w:val="00BD6EAF"/>
    <w:rsid w:val="00BE04C1"/>
    <w:rsid w:val="00BE1984"/>
    <w:rsid w:val="00BE1E97"/>
    <w:rsid w:val="00BE3087"/>
    <w:rsid w:val="00BE34DC"/>
    <w:rsid w:val="00BE4BD1"/>
    <w:rsid w:val="00BE4C9B"/>
    <w:rsid w:val="00BE4F6C"/>
    <w:rsid w:val="00BE5273"/>
    <w:rsid w:val="00BE6D38"/>
    <w:rsid w:val="00BE7F74"/>
    <w:rsid w:val="00BF0050"/>
    <w:rsid w:val="00BF06DF"/>
    <w:rsid w:val="00BF087F"/>
    <w:rsid w:val="00BF14DD"/>
    <w:rsid w:val="00BF15D1"/>
    <w:rsid w:val="00BF1DE6"/>
    <w:rsid w:val="00BF21FC"/>
    <w:rsid w:val="00BF26C7"/>
    <w:rsid w:val="00BF295B"/>
    <w:rsid w:val="00BF341A"/>
    <w:rsid w:val="00BF45F4"/>
    <w:rsid w:val="00BF5777"/>
    <w:rsid w:val="00BF6D88"/>
    <w:rsid w:val="00C0007D"/>
    <w:rsid w:val="00C00AFB"/>
    <w:rsid w:val="00C016BF"/>
    <w:rsid w:val="00C01B25"/>
    <w:rsid w:val="00C03DB8"/>
    <w:rsid w:val="00C04F8B"/>
    <w:rsid w:val="00C0734E"/>
    <w:rsid w:val="00C07557"/>
    <w:rsid w:val="00C07627"/>
    <w:rsid w:val="00C07EB4"/>
    <w:rsid w:val="00C115A7"/>
    <w:rsid w:val="00C13C63"/>
    <w:rsid w:val="00C157F2"/>
    <w:rsid w:val="00C16760"/>
    <w:rsid w:val="00C17394"/>
    <w:rsid w:val="00C173D2"/>
    <w:rsid w:val="00C175A7"/>
    <w:rsid w:val="00C202E0"/>
    <w:rsid w:val="00C2176D"/>
    <w:rsid w:val="00C225B4"/>
    <w:rsid w:val="00C2329C"/>
    <w:rsid w:val="00C2501D"/>
    <w:rsid w:val="00C25205"/>
    <w:rsid w:val="00C27111"/>
    <w:rsid w:val="00C319E1"/>
    <w:rsid w:val="00C32AA8"/>
    <w:rsid w:val="00C349FE"/>
    <w:rsid w:val="00C40804"/>
    <w:rsid w:val="00C41186"/>
    <w:rsid w:val="00C41FA6"/>
    <w:rsid w:val="00C454A2"/>
    <w:rsid w:val="00C45EE9"/>
    <w:rsid w:val="00C476B4"/>
    <w:rsid w:val="00C47B20"/>
    <w:rsid w:val="00C47FB4"/>
    <w:rsid w:val="00C5032E"/>
    <w:rsid w:val="00C50F03"/>
    <w:rsid w:val="00C5178C"/>
    <w:rsid w:val="00C51DC5"/>
    <w:rsid w:val="00C5230B"/>
    <w:rsid w:val="00C53EE1"/>
    <w:rsid w:val="00C55D5A"/>
    <w:rsid w:val="00C56203"/>
    <w:rsid w:val="00C562C3"/>
    <w:rsid w:val="00C5760C"/>
    <w:rsid w:val="00C576CD"/>
    <w:rsid w:val="00C5777B"/>
    <w:rsid w:val="00C60957"/>
    <w:rsid w:val="00C60D7D"/>
    <w:rsid w:val="00C640FB"/>
    <w:rsid w:val="00C64DDC"/>
    <w:rsid w:val="00C64FEA"/>
    <w:rsid w:val="00C65BD9"/>
    <w:rsid w:val="00C65E0D"/>
    <w:rsid w:val="00C67B3B"/>
    <w:rsid w:val="00C7008C"/>
    <w:rsid w:val="00C71C3B"/>
    <w:rsid w:val="00C72B2C"/>
    <w:rsid w:val="00C74C59"/>
    <w:rsid w:val="00C75BF5"/>
    <w:rsid w:val="00C75E5C"/>
    <w:rsid w:val="00C75E88"/>
    <w:rsid w:val="00C77BDC"/>
    <w:rsid w:val="00C80747"/>
    <w:rsid w:val="00C818BA"/>
    <w:rsid w:val="00C82596"/>
    <w:rsid w:val="00C8279B"/>
    <w:rsid w:val="00C83737"/>
    <w:rsid w:val="00C838A4"/>
    <w:rsid w:val="00C83A49"/>
    <w:rsid w:val="00C86263"/>
    <w:rsid w:val="00C86656"/>
    <w:rsid w:val="00C87D9E"/>
    <w:rsid w:val="00C87EF1"/>
    <w:rsid w:val="00C9040F"/>
    <w:rsid w:val="00C908A2"/>
    <w:rsid w:val="00C90A16"/>
    <w:rsid w:val="00C90EE9"/>
    <w:rsid w:val="00C9138D"/>
    <w:rsid w:val="00C91E5D"/>
    <w:rsid w:val="00C932A3"/>
    <w:rsid w:val="00C943C9"/>
    <w:rsid w:val="00C94620"/>
    <w:rsid w:val="00C956E4"/>
    <w:rsid w:val="00C95854"/>
    <w:rsid w:val="00C96EFE"/>
    <w:rsid w:val="00C96F46"/>
    <w:rsid w:val="00C97805"/>
    <w:rsid w:val="00CA20C7"/>
    <w:rsid w:val="00CA2D6A"/>
    <w:rsid w:val="00CA2EDB"/>
    <w:rsid w:val="00CA358C"/>
    <w:rsid w:val="00CA3813"/>
    <w:rsid w:val="00CA4441"/>
    <w:rsid w:val="00CA6387"/>
    <w:rsid w:val="00CA667E"/>
    <w:rsid w:val="00CB02A2"/>
    <w:rsid w:val="00CB058A"/>
    <w:rsid w:val="00CB0A44"/>
    <w:rsid w:val="00CB22CA"/>
    <w:rsid w:val="00CB2C35"/>
    <w:rsid w:val="00CB313A"/>
    <w:rsid w:val="00CB32B1"/>
    <w:rsid w:val="00CB4AAC"/>
    <w:rsid w:val="00CB76E6"/>
    <w:rsid w:val="00CB78C8"/>
    <w:rsid w:val="00CB7B7C"/>
    <w:rsid w:val="00CB7F8C"/>
    <w:rsid w:val="00CC1709"/>
    <w:rsid w:val="00CC2195"/>
    <w:rsid w:val="00CC262A"/>
    <w:rsid w:val="00CC3590"/>
    <w:rsid w:val="00CC3F55"/>
    <w:rsid w:val="00CC4262"/>
    <w:rsid w:val="00CC5BB6"/>
    <w:rsid w:val="00CC5D9A"/>
    <w:rsid w:val="00CC6114"/>
    <w:rsid w:val="00CC65A5"/>
    <w:rsid w:val="00CC76BD"/>
    <w:rsid w:val="00CC7D8F"/>
    <w:rsid w:val="00CD1D94"/>
    <w:rsid w:val="00CD2CAB"/>
    <w:rsid w:val="00CD420A"/>
    <w:rsid w:val="00CD46F9"/>
    <w:rsid w:val="00CD4EED"/>
    <w:rsid w:val="00CD6B02"/>
    <w:rsid w:val="00CD7F75"/>
    <w:rsid w:val="00CE0320"/>
    <w:rsid w:val="00CE0500"/>
    <w:rsid w:val="00CE1B83"/>
    <w:rsid w:val="00CE1ECE"/>
    <w:rsid w:val="00CE1F32"/>
    <w:rsid w:val="00CE5036"/>
    <w:rsid w:val="00CE62E1"/>
    <w:rsid w:val="00CE6BE2"/>
    <w:rsid w:val="00CE6E87"/>
    <w:rsid w:val="00CE777D"/>
    <w:rsid w:val="00CE7E16"/>
    <w:rsid w:val="00CF0552"/>
    <w:rsid w:val="00CF1925"/>
    <w:rsid w:val="00CF2790"/>
    <w:rsid w:val="00CF28B7"/>
    <w:rsid w:val="00CF3009"/>
    <w:rsid w:val="00CF387B"/>
    <w:rsid w:val="00CF3F56"/>
    <w:rsid w:val="00CF3FC2"/>
    <w:rsid w:val="00CF40A6"/>
    <w:rsid w:val="00CF66FF"/>
    <w:rsid w:val="00CF72F2"/>
    <w:rsid w:val="00D00556"/>
    <w:rsid w:val="00D016FE"/>
    <w:rsid w:val="00D0243C"/>
    <w:rsid w:val="00D03419"/>
    <w:rsid w:val="00D037A3"/>
    <w:rsid w:val="00D048D0"/>
    <w:rsid w:val="00D10A6A"/>
    <w:rsid w:val="00D11087"/>
    <w:rsid w:val="00D11724"/>
    <w:rsid w:val="00D13362"/>
    <w:rsid w:val="00D13760"/>
    <w:rsid w:val="00D14795"/>
    <w:rsid w:val="00D14BA0"/>
    <w:rsid w:val="00D14E9F"/>
    <w:rsid w:val="00D162AB"/>
    <w:rsid w:val="00D164EA"/>
    <w:rsid w:val="00D16B5A"/>
    <w:rsid w:val="00D16EB9"/>
    <w:rsid w:val="00D17133"/>
    <w:rsid w:val="00D20082"/>
    <w:rsid w:val="00D20167"/>
    <w:rsid w:val="00D2182C"/>
    <w:rsid w:val="00D227B4"/>
    <w:rsid w:val="00D22F7B"/>
    <w:rsid w:val="00D23326"/>
    <w:rsid w:val="00D23699"/>
    <w:rsid w:val="00D242FD"/>
    <w:rsid w:val="00D248B1"/>
    <w:rsid w:val="00D24F4A"/>
    <w:rsid w:val="00D25235"/>
    <w:rsid w:val="00D269D3"/>
    <w:rsid w:val="00D26B0F"/>
    <w:rsid w:val="00D3230D"/>
    <w:rsid w:val="00D355BC"/>
    <w:rsid w:val="00D3622A"/>
    <w:rsid w:val="00D36A04"/>
    <w:rsid w:val="00D36D72"/>
    <w:rsid w:val="00D40B6D"/>
    <w:rsid w:val="00D40FF0"/>
    <w:rsid w:val="00D415E2"/>
    <w:rsid w:val="00D4316A"/>
    <w:rsid w:val="00D45A68"/>
    <w:rsid w:val="00D45EF6"/>
    <w:rsid w:val="00D46683"/>
    <w:rsid w:val="00D50D96"/>
    <w:rsid w:val="00D546AF"/>
    <w:rsid w:val="00D554C4"/>
    <w:rsid w:val="00D55F89"/>
    <w:rsid w:val="00D564D7"/>
    <w:rsid w:val="00D56512"/>
    <w:rsid w:val="00D567E4"/>
    <w:rsid w:val="00D5684A"/>
    <w:rsid w:val="00D56D87"/>
    <w:rsid w:val="00D57ADB"/>
    <w:rsid w:val="00D607E8"/>
    <w:rsid w:val="00D62086"/>
    <w:rsid w:val="00D63EB4"/>
    <w:rsid w:val="00D65068"/>
    <w:rsid w:val="00D65E53"/>
    <w:rsid w:val="00D66218"/>
    <w:rsid w:val="00D66746"/>
    <w:rsid w:val="00D66868"/>
    <w:rsid w:val="00D67339"/>
    <w:rsid w:val="00D67B38"/>
    <w:rsid w:val="00D7032C"/>
    <w:rsid w:val="00D7164B"/>
    <w:rsid w:val="00D72F1F"/>
    <w:rsid w:val="00D72F47"/>
    <w:rsid w:val="00D731D0"/>
    <w:rsid w:val="00D7644B"/>
    <w:rsid w:val="00D77079"/>
    <w:rsid w:val="00D77937"/>
    <w:rsid w:val="00D77CA8"/>
    <w:rsid w:val="00D821F1"/>
    <w:rsid w:val="00D84E86"/>
    <w:rsid w:val="00D862B1"/>
    <w:rsid w:val="00D869EF"/>
    <w:rsid w:val="00D87F5F"/>
    <w:rsid w:val="00D901E2"/>
    <w:rsid w:val="00D90271"/>
    <w:rsid w:val="00D90E0E"/>
    <w:rsid w:val="00D91BCD"/>
    <w:rsid w:val="00D9341B"/>
    <w:rsid w:val="00D9387B"/>
    <w:rsid w:val="00D94F77"/>
    <w:rsid w:val="00D96F3B"/>
    <w:rsid w:val="00D976CC"/>
    <w:rsid w:val="00D979E8"/>
    <w:rsid w:val="00DA0668"/>
    <w:rsid w:val="00DA0D06"/>
    <w:rsid w:val="00DA0E80"/>
    <w:rsid w:val="00DA20C6"/>
    <w:rsid w:val="00DA4416"/>
    <w:rsid w:val="00DA55B3"/>
    <w:rsid w:val="00DB0680"/>
    <w:rsid w:val="00DB1BC0"/>
    <w:rsid w:val="00DB3FC1"/>
    <w:rsid w:val="00DB525C"/>
    <w:rsid w:val="00DB5622"/>
    <w:rsid w:val="00DB600E"/>
    <w:rsid w:val="00DB6440"/>
    <w:rsid w:val="00DC08E8"/>
    <w:rsid w:val="00DC165B"/>
    <w:rsid w:val="00DC4212"/>
    <w:rsid w:val="00DC48BD"/>
    <w:rsid w:val="00DC59BE"/>
    <w:rsid w:val="00DC79EF"/>
    <w:rsid w:val="00DD0062"/>
    <w:rsid w:val="00DD094D"/>
    <w:rsid w:val="00DD0A01"/>
    <w:rsid w:val="00DD10EE"/>
    <w:rsid w:val="00DD13DA"/>
    <w:rsid w:val="00DD2777"/>
    <w:rsid w:val="00DD677E"/>
    <w:rsid w:val="00DE0294"/>
    <w:rsid w:val="00DE0A24"/>
    <w:rsid w:val="00DE1296"/>
    <w:rsid w:val="00DE1465"/>
    <w:rsid w:val="00DE14C0"/>
    <w:rsid w:val="00DE177B"/>
    <w:rsid w:val="00DE4374"/>
    <w:rsid w:val="00DE4CCE"/>
    <w:rsid w:val="00DE6BB5"/>
    <w:rsid w:val="00DE78C8"/>
    <w:rsid w:val="00DE7B5A"/>
    <w:rsid w:val="00DE7EBF"/>
    <w:rsid w:val="00DF1B04"/>
    <w:rsid w:val="00DF1C83"/>
    <w:rsid w:val="00DF21DF"/>
    <w:rsid w:val="00DF4F9E"/>
    <w:rsid w:val="00E01652"/>
    <w:rsid w:val="00E01916"/>
    <w:rsid w:val="00E03723"/>
    <w:rsid w:val="00E0473A"/>
    <w:rsid w:val="00E057EF"/>
    <w:rsid w:val="00E0606C"/>
    <w:rsid w:val="00E06E2B"/>
    <w:rsid w:val="00E07F82"/>
    <w:rsid w:val="00E1113F"/>
    <w:rsid w:val="00E1221B"/>
    <w:rsid w:val="00E1454B"/>
    <w:rsid w:val="00E14A35"/>
    <w:rsid w:val="00E153EF"/>
    <w:rsid w:val="00E2090C"/>
    <w:rsid w:val="00E24A22"/>
    <w:rsid w:val="00E24F7F"/>
    <w:rsid w:val="00E25961"/>
    <w:rsid w:val="00E2696F"/>
    <w:rsid w:val="00E2744D"/>
    <w:rsid w:val="00E31F4F"/>
    <w:rsid w:val="00E32AC0"/>
    <w:rsid w:val="00E3312A"/>
    <w:rsid w:val="00E3324A"/>
    <w:rsid w:val="00E33A70"/>
    <w:rsid w:val="00E34357"/>
    <w:rsid w:val="00E350C6"/>
    <w:rsid w:val="00E35D8C"/>
    <w:rsid w:val="00E360CA"/>
    <w:rsid w:val="00E3659D"/>
    <w:rsid w:val="00E40E5C"/>
    <w:rsid w:val="00E4220D"/>
    <w:rsid w:val="00E425BB"/>
    <w:rsid w:val="00E43670"/>
    <w:rsid w:val="00E44300"/>
    <w:rsid w:val="00E44ABE"/>
    <w:rsid w:val="00E44C68"/>
    <w:rsid w:val="00E45092"/>
    <w:rsid w:val="00E45E56"/>
    <w:rsid w:val="00E47946"/>
    <w:rsid w:val="00E50110"/>
    <w:rsid w:val="00E515FD"/>
    <w:rsid w:val="00E53AE9"/>
    <w:rsid w:val="00E53EA2"/>
    <w:rsid w:val="00E55934"/>
    <w:rsid w:val="00E55C6A"/>
    <w:rsid w:val="00E56C76"/>
    <w:rsid w:val="00E576FB"/>
    <w:rsid w:val="00E604B4"/>
    <w:rsid w:val="00E610B7"/>
    <w:rsid w:val="00E614B6"/>
    <w:rsid w:val="00E615D9"/>
    <w:rsid w:val="00E61A83"/>
    <w:rsid w:val="00E623BB"/>
    <w:rsid w:val="00E62A41"/>
    <w:rsid w:val="00E6393A"/>
    <w:rsid w:val="00E639DB"/>
    <w:rsid w:val="00E64164"/>
    <w:rsid w:val="00E6484D"/>
    <w:rsid w:val="00E64A2F"/>
    <w:rsid w:val="00E66A0A"/>
    <w:rsid w:val="00E66FB0"/>
    <w:rsid w:val="00E67186"/>
    <w:rsid w:val="00E70D65"/>
    <w:rsid w:val="00E713C0"/>
    <w:rsid w:val="00E71B06"/>
    <w:rsid w:val="00E7207F"/>
    <w:rsid w:val="00E7208E"/>
    <w:rsid w:val="00E74790"/>
    <w:rsid w:val="00E75FF2"/>
    <w:rsid w:val="00E77731"/>
    <w:rsid w:val="00E81B1B"/>
    <w:rsid w:val="00E82669"/>
    <w:rsid w:val="00E8319D"/>
    <w:rsid w:val="00E901E9"/>
    <w:rsid w:val="00E909C6"/>
    <w:rsid w:val="00E90F16"/>
    <w:rsid w:val="00E91341"/>
    <w:rsid w:val="00E91406"/>
    <w:rsid w:val="00E91604"/>
    <w:rsid w:val="00E91B85"/>
    <w:rsid w:val="00E92E09"/>
    <w:rsid w:val="00E94294"/>
    <w:rsid w:val="00E95F3C"/>
    <w:rsid w:val="00E96E3D"/>
    <w:rsid w:val="00E978E6"/>
    <w:rsid w:val="00E97D86"/>
    <w:rsid w:val="00EA102D"/>
    <w:rsid w:val="00EA28C4"/>
    <w:rsid w:val="00EA3AE2"/>
    <w:rsid w:val="00EA5DBB"/>
    <w:rsid w:val="00EA7100"/>
    <w:rsid w:val="00EA739F"/>
    <w:rsid w:val="00EA7717"/>
    <w:rsid w:val="00EA78A6"/>
    <w:rsid w:val="00EA7BBC"/>
    <w:rsid w:val="00EB0322"/>
    <w:rsid w:val="00EB058F"/>
    <w:rsid w:val="00EB1A3A"/>
    <w:rsid w:val="00EB430D"/>
    <w:rsid w:val="00EB47AB"/>
    <w:rsid w:val="00EC101F"/>
    <w:rsid w:val="00EC42D3"/>
    <w:rsid w:val="00EC45E8"/>
    <w:rsid w:val="00EC5EBC"/>
    <w:rsid w:val="00EC74EF"/>
    <w:rsid w:val="00EC75BB"/>
    <w:rsid w:val="00ED0918"/>
    <w:rsid w:val="00ED0C4E"/>
    <w:rsid w:val="00ED131D"/>
    <w:rsid w:val="00ED1A29"/>
    <w:rsid w:val="00ED1E07"/>
    <w:rsid w:val="00ED23DE"/>
    <w:rsid w:val="00ED2C2E"/>
    <w:rsid w:val="00ED4FB2"/>
    <w:rsid w:val="00ED536E"/>
    <w:rsid w:val="00ED6BEA"/>
    <w:rsid w:val="00ED6DC6"/>
    <w:rsid w:val="00ED7154"/>
    <w:rsid w:val="00ED7BB8"/>
    <w:rsid w:val="00EE1C24"/>
    <w:rsid w:val="00EE23CC"/>
    <w:rsid w:val="00EE27EB"/>
    <w:rsid w:val="00EE4DBA"/>
    <w:rsid w:val="00EE5A3F"/>
    <w:rsid w:val="00EE626B"/>
    <w:rsid w:val="00EE7F21"/>
    <w:rsid w:val="00EE7FE2"/>
    <w:rsid w:val="00EF0771"/>
    <w:rsid w:val="00EF08D0"/>
    <w:rsid w:val="00EF0B58"/>
    <w:rsid w:val="00EF2050"/>
    <w:rsid w:val="00EF2320"/>
    <w:rsid w:val="00EF34CF"/>
    <w:rsid w:val="00EF57A3"/>
    <w:rsid w:val="00EF593F"/>
    <w:rsid w:val="00EF6C68"/>
    <w:rsid w:val="00EF7C7F"/>
    <w:rsid w:val="00F01D6D"/>
    <w:rsid w:val="00F02C67"/>
    <w:rsid w:val="00F04F43"/>
    <w:rsid w:val="00F130FE"/>
    <w:rsid w:val="00F1384E"/>
    <w:rsid w:val="00F14439"/>
    <w:rsid w:val="00F152BE"/>
    <w:rsid w:val="00F15EA2"/>
    <w:rsid w:val="00F16B0E"/>
    <w:rsid w:val="00F174BB"/>
    <w:rsid w:val="00F174F2"/>
    <w:rsid w:val="00F20287"/>
    <w:rsid w:val="00F2046B"/>
    <w:rsid w:val="00F20C38"/>
    <w:rsid w:val="00F22689"/>
    <w:rsid w:val="00F22D40"/>
    <w:rsid w:val="00F23B93"/>
    <w:rsid w:val="00F24737"/>
    <w:rsid w:val="00F259A1"/>
    <w:rsid w:val="00F25DE4"/>
    <w:rsid w:val="00F26C3C"/>
    <w:rsid w:val="00F27809"/>
    <w:rsid w:val="00F30205"/>
    <w:rsid w:val="00F306B2"/>
    <w:rsid w:val="00F30EF2"/>
    <w:rsid w:val="00F31902"/>
    <w:rsid w:val="00F32BDF"/>
    <w:rsid w:val="00F33490"/>
    <w:rsid w:val="00F3395A"/>
    <w:rsid w:val="00F33B8A"/>
    <w:rsid w:val="00F34429"/>
    <w:rsid w:val="00F34650"/>
    <w:rsid w:val="00F35056"/>
    <w:rsid w:val="00F35560"/>
    <w:rsid w:val="00F35CE8"/>
    <w:rsid w:val="00F363E9"/>
    <w:rsid w:val="00F4015B"/>
    <w:rsid w:val="00F40552"/>
    <w:rsid w:val="00F40BE3"/>
    <w:rsid w:val="00F40EA8"/>
    <w:rsid w:val="00F444D8"/>
    <w:rsid w:val="00F465C3"/>
    <w:rsid w:val="00F46DB8"/>
    <w:rsid w:val="00F512E5"/>
    <w:rsid w:val="00F51580"/>
    <w:rsid w:val="00F51682"/>
    <w:rsid w:val="00F53BB8"/>
    <w:rsid w:val="00F53FCA"/>
    <w:rsid w:val="00F5468B"/>
    <w:rsid w:val="00F56F63"/>
    <w:rsid w:val="00F57792"/>
    <w:rsid w:val="00F600B3"/>
    <w:rsid w:val="00F61032"/>
    <w:rsid w:val="00F611CE"/>
    <w:rsid w:val="00F61BD5"/>
    <w:rsid w:val="00F621AA"/>
    <w:rsid w:val="00F62314"/>
    <w:rsid w:val="00F62DF4"/>
    <w:rsid w:val="00F6400F"/>
    <w:rsid w:val="00F64290"/>
    <w:rsid w:val="00F64AB5"/>
    <w:rsid w:val="00F64AD8"/>
    <w:rsid w:val="00F6501B"/>
    <w:rsid w:val="00F65934"/>
    <w:rsid w:val="00F6640D"/>
    <w:rsid w:val="00F669BA"/>
    <w:rsid w:val="00F67580"/>
    <w:rsid w:val="00F67ED3"/>
    <w:rsid w:val="00F71C11"/>
    <w:rsid w:val="00F725D6"/>
    <w:rsid w:val="00F7428B"/>
    <w:rsid w:val="00F74F2F"/>
    <w:rsid w:val="00F75778"/>
    <w:rsid w:val="00F75E70"/>
    <w:rsid w:val="00F773C6"/>
    <w:rsid w:val="00F7777E"/>
    <w:rsid w:val="00F77D60"/>
    <w:rsid w:val="00F80075"/>
    <w:rsid w:val="00F80267"/>
    <w:rsid w:val="00F80D9D"/>
    <w:rsid w:val="00F81E82"/>
    <w:rsid w:val="00F83908"/>
    <w:rsid w:val="00F83E38"/>
    <w:rsid w:val="00F85112"/>
    <w:rsid w:val="00F8597D"/>
    <w:rsid w:val="00F85C49"/>
    <w:rsid w:val="00F860E2"/>
    <w:rsid w:val="00F8756C"/>
    <w:rsid w:val="00F87E1E"/>
    <w:rsid w:val="00F91E4C"/>
    <w:rsid w:val="00F927CA"/>
    <w:rsid w:val="00F93262"/>
    <w:rsid w:val="00F944C7"/>
    <w:rsid w:val="00F95567"/>
    <w:rsid w:val="00F95771"/>
    <w:rsid w:val="00F95944"/>
    <w:rsid w:val="00F95BC0"/>
    <w:rsid w:val="00F9643D"/>
    <w:rsid w:val="00FA1FA0"/>
    <w:rsid w:val="00FA23B3"/>
    <w:rsid w:val="00FA3283"/>
    <w:rsid w:val="00FA3D3E"/>
    <w:rsid w:val="00FA5162"/>
    <w:rsid w:val="00FA5E74"/>
    <w:rsid w:val="00FB01AD"/>
    <w:rsid w:val="00FB19D2"/>
    <w:rsid w:val="00FB262F"/>
    <w:rsid w:val="00FB37B8"/>
    <w:rsid w:val="00FB4ABC"/>
    <w:rsid w:val="00FB4B18"/>
    <w:rsid w:val="00FB664C"/>
    <w:rsid w:val="00FB6C99"/>
    <w:rsid w:val="00FB72C6"/>
    <w:rsid w:val="00FB75A1"/>
    <w:rsid w:val="00FB75BF"/>
    <w:rsid w:val="00FC09FD"/>
    <w:rsid w:val="00FC2B83"/>
    <w:rsid w:val="00FC5552"/>
    <w:rsid w:val="00FC5DBA"/>
    <w:rsid w:val="00FC6881"/>
    <w:rsid w:val="00FC7022"/>
    <w:rsid w:val="00FD02C6"/>
    <w:rsid w:val="00FD0A79"/>
    <w:rsid w:val="00FD0D58"/>
    <w:rsid w:val="00FD16F7"/>
    <w:rsid w:val="00FD30E6"/>
    <w:rsid w:val="00FD3C92"/>
    <w:rsid w:val="00FD424C"/>
    <w:rsid w:val="00FD462A"/>
    <w:rsid w:val="00FD5E78"/>
    <w:rsid w:val="00FD5FD0"/>
    <w:rsid w:val="00FD6B53"/>
    <w:rsid w:val="00FD7616"/>
    <w:rsid w:val="00FE3328"/>
    <w:rsid w:val="00FE3D20"/>
    <w:rsid w:val="00FE753D"/>
    <w:rsid w:val="00FE7C09"/>
    <w:rsid w:val="00FF0573"/>
    <w:rsid w:val="00FF1FE5"/>
    <w:rsid w:val="00FF2E24"/>
    <w:rsid w:val="00FF3588"/>
    <w:rsid w:val="00FF3EF3"/>
    <w:rsid w:val="00FF4268"/>
    <w:rsid w:val="00FF489B"/>
    <w:rsid w:val="00FF4A07"/>
    <w:rsid w:val="00FF57CD"/>
    <w:rsid w:val="00FF5B28"/>
    <w:rsid w:val="00FF5C1B"/>
    <w:rsid w:val="00FF60A3"/>
    <w:rsid w:val="00FF6B43"/>
    <w:rsid w:val="00FF701D"/>
    <w:rsid w:val="00FF767E"/>
    <w:rsid w:val="0115778B"/>
    <w:rsid w:val="014D6FD2"/>
    <w:rsid w:val="01B779E2"/>
    <w:rsid w:val="01D3AFE1"/>
    <w:rsid w:val="01EB4BC9"/>
    <w:rsid w:val="01F59E99"/>
    <w:rsid w:val="020692EC"/>
    <w:rsid w:val="02085655"/>
    <w:rsid w:val="02174986"/>
    <w:rsid w:val="0218FF57"/>
    <w:rsid w:val="021E4509"/>
    <w:rsid w:val="022EBF22"/>
    <w:rsid w:val="024303ED"/>
    <w:rsid w:val="026E6DD8"/>
    <w:rsid w:val="0282F777"/>
    <w:rsid w:val="02B28468"/>
    <w:rsid w:val="02BB4716"/>
    <w:rsid w:val="02C78399"/>
    <w:rsid w:val="02D136D6"/>
    <w:rsid w:val="02E2F03C"/>
    <w:rsid w:val="02ECDC9C"/>
    <w:rsid w:val="03433C5A"/>
    <w:rsid w:val="034F5E5F"/>
    <w:rsid w:val="03540753"/>
    <w:rsid w:val="035CF41A"/>
    <w:rsid w:val="0372AD90"/>
    <w:rsid w:val="0373E81B"/>
    <w:rsid w:val="03748F5B"/>
    <w:rsid w:val="03D6CDBE"/>
    <w:rsid w:val="03E6A984"/>
    <w:rsid w:val="0404B43F"/>
    <w:rsid w:val="041BCDF1"/>
    <w:rsid w:val="041F0506"/>
    <w:rsid w:val="044093A9"/>
    <w:rsid w:val="04440541"/>
    <w:rsid w:val="04504884"/>
    <w:rsid w:val="045648A6"/>
    <w:rsid w:val="045B0D32"/>
    <w:rsid w:val="0474F0FF"/>
    <w:rsid w:val="0475B8F3"/>
    <w:rsid w:val="048B59DA"/>
    <w:rsid w:val="04966BA0"/>
    <w:rsid w:val="04976534"/>
    <w:rsid w:val="04ADF8FF"/>
    <w:rsid w:val="04B76AEA"/>
    <w:rsid w:val="04C84A17"/>
    <w:rsid w:val="04D0FF02"/>
    <w:rsid w:val="04D6BD29"/>
    <w:rsid w:val="04DD34E4"/>
    <w:rsid w:val="04E661CE"/>
    <w:rsid w:val="0536BA2E"/>
    <w:rsid w:val="0551BA98"/>
    <w:rsid w:val="0551C6A9"/>
    <w:rsid w:val="0559C1F9"/>
    <w:rsid w:val="059DD626"/>
    <w:rsid w:val="05A133FC"/>
    <w:rsid w:val="05AA4297"/>
    <w:rsid w:val="05C467D2"/>
    <w:rsid w:val="05C59F3F"/>
    <w:rsid w:val="05D966E2"/>
    <w:rsid w:val="05F233BA"/>
    <w:rsid w:val="06115F75"/>
    <w:rsid w:val="061BC1BF"/>
    <w:rsid w:val="061D57FB"/>
    <w:rsid w:val="0621E2B0"/>
    <w:rsid w:val="06349B0D"/>
    <w:rsid w:val="065FE992"/>
    <w:rsid w:val="06645B2D"/>
    <w:rsid w:val="06A5CE75"/>
    <w:rsid w:val="06AEC00E"/>
    <w:rsid w:val="06C71147"/>
    <w:rsid w:val="06D714A2"/>
    <w:rsid w:val="06E1F91A"/>
    <w:rsid w:val="06F1873A"/>
    <w:rsid w:val="071C3C10"/>
    <w:rsid w:val="071F0E2A"/>
    <w:rsid w:val="07303EDE"/>
    <w:rsid w:val="073C2873"/>
    <w:rsid w:val="075E9A04"/>
    <w:rsid w:val="07699C4E"/>
    <w:rsid w:val="076C66CC"/>
    <w:rsid w:val="0770832A"/>
    <w:rsid w:val="07837FE5"/>
    <w:rsid w:val="079FB9C4"/>
    <w:rsid w:val="07CD8D1E"/>
    <w:rsid w:val="07F9892C"/>
    <w:rsid w:val="08280DD3"/>
    <w:rsid w:val="083740EA"/>
    <w:rsid w:val="08437150"/>
    <w:rsid w:val="08534CB1"/>
    <w:rsid w:val="085DE04B"/>
    <w:rsid w:val="085EDD68"/>
    <w:rsid w:val="086E9EA3"/>
    <w:rsid w:val="0875CF01"/>
    <w:rsid w:val="08898B38"/>
    <w:rsid w:val="089C66D6"/>
    <w:rsid w:val="08A3108D"/>
    <w:rsid w:val="08CCA9C8"/>
    <w:rsid w:val="08E4C02F"/>
    <w:rsid w:val="09128439"/>
    <w:rsid w:val="0916ABFF"/>
    <w:rsid w:val="092E1039"/>
    <w:rsid w:val="09341787"/>
    <w:rsid w:val="093AA234"/>
    <w:rsid w:val="094372F5"/>
    <w:rsid w:val="09618A65"/>
    <w:rsid w:val="097C7A6D"/>
    <w:rsid w:val="09879286"/>
    <w:rsid w:val="098CF215"/>
    <w:rsid w:val="099E797C"/>
    <w:rsid w:val="09D9DC4D"/>
    <w:rsid w:val="09E94F9A"/>
    <w:rsid w:val="09EF1556"/>
    <w:rsid w:val="09FE39E8"/>
    <w:rsid w:val="0A060C56"/>
    <w:rsid w:val="0A2C1E8B"/>
    <w:rsid w:val="0A2F8598"/>
    <w:rsid w:val="0A37758B"/>
    <w:rsid w:val="0A384E4B"/>
    <w:rsid w:val="0A44E1BE"/>
    <w:rsid w:val="0A4BA23A"/>
    <w:rsid w:val="0A6000FD"/>
    <w:rsid w:val="0A8FE6DF"/>
    <w:rsid w:val="0A9F4AD2"/>
    <w:rsid w:val="0AB0E438"/>
    <w:rsid w:val="0AB6A102"/>
    <w:rsid w:val="0AC9E09A"/>
    <w:rsid w:val="0AE49A0E"/>
    <w:rsid w:val="0AE67C5C"/>
    <w:rsid w:val="0AF1EA24"/>
    <w:rsid w:val="0B09650E"/>
    <w:rsid w:val="0B1FEE22"/>
    <w:rsid w:val="0B3FCA5C"/>
    <w:rsid w:val="0B480B5F"/>
    <w:rsid w:val="0B48F1B2"/>
    <w:rsid w:val="0B4D2151"/>
    <w:rsid w:val="0B57E039"/>
    <w:rsid w:val="0B5FCA7F"/>
    <w:rsid w:val="0B790A87"/>
    <w:rsid w:val="0B90B4D9"/>
    <w:rsid w:val="0B9E6022"/>
    <w:rsid w:val="0BB8B5A0"/>
    <w:rsid w:val="0BCDAEE6"/>
    <w:rsid w:val="0BE3BF71"/>
    <w:rsid w:val="0BE7A1B1"/>
    <w:rsid w:val="0BFA126F"/>
    <w:rsid w:val="0BFAF6F4"/>
    <w:rsid w:val="0C06469E"/>
    <w:rsid w:val="0C0C6F3C"/>
    <w:rsid w:val="0C1DE255"/>
    <w:rsid w:val="0C2F8195"/>
    <w:rsid w:val="0C384444"/>
    <w:rsid w:val="0C3E1B5B"/>
    <w:rsid w:val="0C4A2598"/>
    <w:rsid w:val="0C5635CE"/>
    <w:rsid w:val="0C5D590E"/>
    <w:rsid w:val="0C72A69A"/>
    <w:rsid w:val="0C824CBD"/>
    <w:rsid w:val="0C8B3606"/>
    <w:rsid w:val="0C92C602"/>
    <w:rsid w:val="0C92D376"/>
    <w:rsid w:val="0CA06E4A"/>
    <w:rsid w:val="0CADF656"/>
    <w:rsid w:val="0CBB8EAF"/>
    <w:rsid w:val="0CC7F1E3"/>
    <w:rsid w:val="0CDFF24C"/>
    <w:rsid w:val="0CF120CD"/>
    <w:rsid w:val="0CFB7131"/>
    <w:rsid w:val="0D0E2712"/>
    <w:rsid w:val="0D0F4F1A"/>
    <w:rsid w:val="0D3289DD"/>
    <w:rsid w:val="0D5BC67D"/>
    <w:rsid w:val="0D5CB422"/>
    <w:rsid w:val="0D8617C7"/>
    <w:rsid w:val="0D878A0E"/>
    <w:rsid w:val="0D8F580C"/>
    <w:rsid w:val="0D9DCB3B"/>
    <w:rsid w:val="0DA8CF6E"/>
    <w:rsid w:val="0DBA19F4"/>
    <w:rsid w:val="0DDF5A2A"/>
    <w:rsid w:val="0DFFC8D0"/>
    <w:rsid w:val="0E2C2B3A"/>
    <w:rsid w:val="0E2DA33E"/>
    <w:rsid w:val="0E2F0013"/>
    <w:rsid w:val="0E489A8D"/>
    <w:rsid w:val="0E4E32BD"/>
    <w:rsid w:val="0E622F94"/>
    <w:rsid w:val="0E6BCA11"/>
    <w:rsid w:val="0E718DEC"/>
    <w:rsid w:val="0E8C6FE5"/>
    <w:rsid w:val="0E9DD907"/>
    <w:rsid w:val="0EAF097B"/>
    <w:rsid w:val="0ECE3C58"/>
    <w:rsid w:val="0EE0742B"/>
    <w:rsid w:val="0EEB87A1"/>
    <w:rsid w:val="0EFE590C"/>
    <w:rsid w:val="0F09ECB3"/>
    <w:rsid w:val="0F0DF752"/>
    <w:rsid w:val="0F1426E3"/>
    <w:rsid w:val="0F145C67"/>
    <w:rsid w:val="0F32F58A"/>
    <w:rsid w:val="0F3E233D"/>
    <w:rsid w:val="0F4F42A2"/>
    <w:rsid w:val="0F4F8DF2"/>
    <w:rsid w:val="0F53E87F"/>
    <w:rsid w:val="0F5477D4"/>
    <w:rsid w:val="0F69FC07"/>
    <w:rsid w:val="0F8B3D90"/>
    <w:rsid w:val="0FAC7719"/>
    <w:rsid w:val="0FC39477"/>
    <w:rsid w:val="0FD1FD4D"/>
    <w:rsid w:val="0FE0E869"/>
    <w:rsid w:val="0FE45AA0"/>
    <w:rsid w:val="10165ED3"/>
    <w:rsid w:val="101C5CEB"/>
    <w:rsid w:val="10209274"/>
    <w:rsid w:val="1021DC08"/>
    <w:rsid w:val="102EB07E"/>
    <w:rsid w:val="104A3451"/>
    <w:rsid w:val="1071532C"/>
    <w:rsid w:val="107280BA"/>
    <w:rsid w:val="1075D401"/>
    <w:rsid w:val="10848BD1"/>
    <w:rsid w:val="108AA2DB"/>
    <w:rsid w:val="10C03AFC"/>
    <w:rsid w:val="10E695C2"/>
    <w:rsid w:val="1103BF5A"/>
    <w:rsid w:val="110D9B1D"/>
    <w:rsid w:val="110DC678"/>
    <w:rsid w:val="112656BA"/>
    <w:rsid w:val="1127360D"/>
    <w:rsid w:val="11277038"/>
    <w:rsid w:val="11283F74"/>
    <w:rsid w:val="1155BDE0"/>
    <w:rsid w:val="11563AF7"/>
    <w:rsid w:val="11599694"/>
    <w:rsid w:val="11876A67"/>
    <w:rsid w:val="11B27AE6"/>
    <w:rsid w:val="11D0A77E"/>
    <w:rsid w:val="11E6E255"/>
    <w:rsid w:val="11F13138"/>
    <w:rsid w:val="120682AF"/>
    <w:rsid w:val="120B969A"/>
    <w:rsid w:val="120E6FD2"/>
    <w:rsid w:val="120F7CDA"/>
    <w:rsid w:val="1224384F"/>
    <w:rsid w:val="1239AE3D"/>
    <w:rsid w:val="128E4495"/>
    <w:rsid w:val="129980E6"/>
    <w:rsid w:val="12AB247E"/>
    <w:rsid w:val="12B49E68"/>
    <w:rsid w:val="12C0BE1F"/>
    <w:rsid w:val="12C8799E"/>
    <w:rsid w:val="12E4D0C6"/>
    <w:rsid w:val="13036777"/>
    <w:rsid w:val="1312B8FF"/>
    <w:rsid w:val="131A7CAF"/>
    <w:rsid w:val="131C1E7D"/>
    <w:rsid w:val="13269578"/>
    <w:rsid w:val="1331CB8C"/>
    <w:rsid w:val="133F5667"/>
    <w:rsid w:val="134C7944"/>
    <w:rsid w:val="135277BB"/>
    <w:rsid w:val="13545C63"/>
    <w:rsid w:val="13705140"/>
    <w:rsid w:val="13CCA22D"/>
    <w:rsid w:val="13D50487"/>
    <w:rsid w:val="13DC55C2"/>
    <w:rsid w:val="13E44800"/>
    <w:rsid w:val="13F338E3"/>
    <w:rsid w:val="13FCFC2C"/>
    <w:rsid w:val="141172E6"/>
    <w:rsid w:val="14343A79"/>
    <w:rsid w:val="14358B2E"/>
    <w:rsid w:val="14564AA6"/>
    <w:rsid w:val="145CD4EF"/>
    <w:rsid w:val="1466AAFC"/>
    <w:rsid w:val="14722E77"/>
    <w:rsid w:val="1473E594"/>
    <w:rsid w:val="148EA81D"/>
    <w:rsid w:val="14A1E1C4"/>
    <w:rsid w:val="14A8C321"/>
    <w:rsid w:val="14C99D41"/>
    <w:rsid w:val="1504731E"/>
    <w:rsid w:val="1507644E"/>
    <w:rsid w:val="15128523"/>
    <w:rsid w:val="151BEB4A"/>
    <w:rsid w:val="151E4DFF"/>
    <w:rsid w:val="15303718"/>
    <w:rsid w:val="1568BC21"/>
    <w:rsid w:val="1581E7A9"/>
    <w:rsid w:val="1587A2C5"/>
    <w:rsid w:val="158F0944"/>
    <w:rsid w:val="15928146"/>
    <w:rsid w:val="1599FBB7"/>
    <w:rsid w:val="15BE0A02"/>
    <w:rsid w:val="15C7FA3B"/>
    <w:rsid w:val="15D4D9B4"/>
    <w:rsid w:val="15F38545"/>
    <w:rsid w:val="15FD604A"/>
    <w:rsid w:val="16060B4E"/>
    <w:rsid w:val="162BF2CA"/>
    <w:rsid w:val="167295A0"/>
    <w:rsid w:val="167F3230"/>
    <w:rsid w:val="1682D7CA"/>
    <w:rsid w:val="169BF332"/>
    <w:rsid w:val="169F600C"/>
    <w:rsid w:val="16A2B235"/>
    <w:rsid w:val="16B2273D"/>
    <w:rsid w:val="16B94493"/>
    <w:rsid w:val="16C04CDB"/>
    <w:rsid w:val="16CA1A55"/>
    <w:rsid w:val="16E9E708"/>
    <w:rsid w:val="1705072A"/>
    <w:rsid w:val="1718FB5C"/>
    <w:rsid w:val="1724DF76"/>
    <w:rsid w:val="172CDBD6"/>
    <w:rsid w:val="17498108"/>
    <w:rsid w:val="174FAAA8"/>
    <w:rsid w:val="175A8B1B"/>
    <w:rsid w:val="176A3A17"/>
    <w:rsid w:val="178773A2"/>
    <w:rsid w:val="178C1A4A"/>
    <w:rsid w:val="178ED5D8"/>
    <w:rsid w:val="17CB6BCC"/>
    <w:rsid w:val="17D88C60"/>
    <w:rsid w:val="17DEA090"/>
    <w:rsid w:val="1820D940"/>
    <w:rsid w:val="182BA459"/>
    <w:rsid w:val="1835CE98"/>
    <w:rsid w:val="185464A2"/>
    <w:rsid w:val="1857B1C0"/>
    <w:rsid w:val="18585DD1"/>
    <w:rsid w:val="186701E2"/>
    <w:rsid w:val="188B498A"/>
    <w:rsid w:val="189E92E7"/>
    <w:rsid w:val="18B1E0E3"/>
    <w:rsid w:val="18EAC667"/>
    <w:rsid w:val="19023B21"/>
    <w:rsid w:val="19042AAA"/>
    <w:rsid w:val="1904DAD0"/>
    <w:rsid w:val="1906F67A"/>
    <w:rsid w:val="191215B6"/>
    <w:rsid w:val="192CCB50"/>
    <w:rsid w:val="1930DD8E"/>
    <w:rsid w:val="19506413"/>
    <w:rsid w:val="195590D8"/>
    <w:rsid w:val="19682ADF"/>
    <w:rsid w:val="196EEE06"/>
    <w:rsid w:val="1970E529"/>
    <w:rsid w:val="19817CA8"/>
    <w:rsid w:val="1981E1B0"/>
    <w:rsid w:val="1982C1A5"/>
    <w:rsid w:val="198A2610"/>
    <w:rsid w:val="198CD7A3"/>
    <w:rsid w:val="19BEBBEB"/>
    <w:rsid w:val="19DB7016"/>
    <w:rsid w:val="19FAF8F5"/>
    <w:rsid w:val="1A16A87F"/>
    <w:rsid w:val="1A41DE92"/>
    <w:rsid w:val="1A6F7D85"/>
    <w:rsid w:val="1A79567D"/>
    <w:rsid w:val="1A81EABC"/>
    <w:rsid w:val="1AAC7FEF"/>
    <w:rsid w:val="1ABD5635"/>
    <w:rsid w:val="1AD1EFBE"/>
    <w:rsid w:val="1AF90690"/>
    <w:rsid w:val="1B21A582"/>
    <w:rsid w:val="1B25BDE3"/>
    <w:rsid w:val="1B31EB19"/>
    <w:rsid w:val="1B40AAA9"/>
    <w:rsid w:val="1B4E3371"/>
    <w:rsid w:val="1B50FDEF"/>
    <w:rsid w:val="1B6DE28D"/>
    <w:rsid w:val="1B7B6FB3"/>
    <w:rsid w:val="1B81DDD7"/>
    <w:rsid w:val="1B90FFA7"/>
    <w:rsid w:val="1B9EA3DB"/>
    <w:rsid w:val="1BE46702"/>
    <w:rsid w:val="1BF1402C"/>
    <w:rsid w:val="1BFB8057"/>
    <w:rsid w:val="1C08426E"/>
    <w:rsid w:val="1C086D73"/>
    <w:rsid w:val="1C1508A3"/>
    <w:rsid w:val="1C271F6A"/>
    <w:rsid w:val="1C337D32"/>
    <w:rsid w:val="1C39E59F"/>
    <w:rsid w:val="1C4F0B4D"/>
    <w:rsid w:val="1C7FF9FE"/>
    <w:rsid w:val="1C818BA9"/>
    <w:rsid w:val="1CA75195"/>
    <w:rsid w:val="1CA76478"/>
    <w:rsid w:val="1CB418D1"/>
    <w:rsid w:val="1CCD5D38"/>
    <w:rsid w:val="1CCDDAB3"/>
    <w:rsid w:val="1CE905F4"/>
    <w:rsid w:val="1D04E859"/>
    <w:rsid w:val="1D08C865"/>
    <w:rsid w:val="1D32E97E"/>
    <w:rsid w:val="1D3F5580"/>
    <w:rsid w:val="1D6274DB"/>
    <w:rsid w:val="1D6601C0"/>
    <w:rsid w:val="1D915B02"/>
    <w:rsid w:val="1D99264B"/>
    <w:rsid w:val="1DA8CE18"/>
    <w:rsid w:val="1DB87857"/>
    <w:rsid w:val="1DCFFB79"/>
    <w:rsid w:val="1DD9489B"/>
    <w:rsid w:val="1DD984F2"/>
    <w:rsid w:val="1DE3BB6E"/>
    <w:rsid w:val="1DF00F9F"/>
    <w:rsid w:val="1DFDC3D8"/>
    <w:rsid w:val="1E003C73"/>
    <w:rsid w:val="1E0DD332"/>
    <w:rsid w:val="1E1B3DC4"/>
    <w:rsid w:val="1E305A1F"/>
    <w:rsid w:val="1E3148DA"/>
    <w:rsid w:val="1E369679"/>
    <w:rsid w:val="1E60D07A"/>
    <w:rsid w:val="1E73D05E"/>
    <w:rsid w:val="1E93D34A"/>
    <w:rsid w:val="1E9A58E5"/>
    <w:rsid w:val="1EA2D363"/>
    <w:rsid w:val="1EB0B239"/>
    <w:rsid w:val="1ECA4AB4"/>
    <w:rsid w:val="1ECEBC99"/>
    <w:rsid w:val="1EDBFE3D"/>
    <w:rsid w:val="1EF2274C"/>
    <w:rsid w:val="1F0A6D87"/>
    <w:rsid w:val="1F279A78"/>
    <w:rsid w:val="1F397D0B"/>
    <w:rsid w:val="1F39A4E8"/>
    <w:rsid w:val="1F55D4AE"/>
    <w:rsid w:val="1F6863E6"/>
    <w:rsid w:val="1F745FD0"/>
    <w:rsid w:val="1F81FC46"/>
    <w:rsid w:val="1F88FF22"/>
    <w:rsid w:val="1F8A663C"/>
    <w:rsid w:val="1F926442"/>
    <w:rsid w:val="1F9278BD"/>
    <w:rsid w:val="1FA57F01"/>
    <w:rsid w:val="1FB176AF"/>
    <w:rsid w:val="1FBD548D"/>
    <w:rsid w:val="1FC84BA0"/>
    <w:rsid w:val="1FF76F9B"/>
    <w:rsid w:val="1FFF72B4"/>
    <w:rsid w:val="200A3EC5"/>
    <w:rsid w:val="203F111F"/>
    <w:rsid w:val="2042F09E"/>
    <w:rsid w:val="20441B0C"/>
    <w:rsid w:val="205C0878"/>
    <w:rsid w:val="20650E45"/>
    <w:rsid w:val="206644D9"/>
    <w:rsid w:val="206BD9B8"/>
    <w:rsid w:val="206DF20A"/>
    <w:rsid w:val="2079FFC9"/>
    <w:rsid w:val="20844F7B"/>
    <w:rsid w:val="208E101D"/>
    <w:rsid w:val="2094E0EC"/>
    <w:rsid w:val="209724DA"/>
    <w:rsid w:val="209D1B68"/>
    <w:rsid w:val="209D5071"/>
    <w:rsid w:val="20AAB18B"/>
    <w:rsid w:val="20D88A28"/>
    <w:rsid w:val="20F6D522"/>
    <w:rsid w:val="20FBFDE7"/>
    <w:rsid w:val="21063C2A"/>
    <w:rsid w:val="210FD536"/>
    <w:rsid w:val="21325AD3"/>
    <w:rsid w:val="214EB9D9"/>
    <w:rsid w:val="216BDE06"/>
    <w:rsid w:val="216CDD6D"/>
    <w:rsid w:val="218CDA88"/>
    <w:rsid w:val="218EF399"/>
    <w:rsid w:val="21990316"/>
    <w:rsid w:val="219E5349"/>
    <w:rsid w:val="219F4A6D"/>
    <w:rsid w:val="21B2C19D"/>
    <w:rsid w:val="21B3EDA7"/>
    <w:rsid w:val="21D5C497"/>
    <w:rsid w:val="21DA7425"/>
    <w:rsid w:val="2209AB84"/>
    <w:rsid w:val="22193ADA"/>
    <w:rsid w:val="221A4261"/>
    <w:rsid w:val="221B5D96"/>
    <w:rsid w:val="221D9F14"/>
    <w:rsid w:val="221F9AE8"/>
    <w:rsid w:val="22586205"/>
    <w:rsid w:val="225E9AE9"/>
    <w:rsid w:val="226D65B1"/>
    <w:rsid w:val="22973B06"/>
    <w:rsid w:val="22BDDD25"/>
    <w:rsid w:val="22C02B66"/>
    <w:rsid w:val="22C4D6ED"/>
    <w:rsid w:val="22C5D7C0"/>
    <w:rsid w:val="22DAD0CE"/>
    <w:rsid w:val="22DDA554"/>
    <w:rsid w:val="22E7349B"/>
    <w:rsid w:val="22F61298"/>
    <w:rsid w:val="2303D03D"/>
    <w:rsid w:val="232E39F3"/>
    <w:rsid w:val="234A44B5"/>
    <w:rsid w:val="2358B66F"/>
    <w:rsid w:val="23BB73E0"/>
    <w:rsid w:val="23BCB20A"/>
    <w:rsid w:val="23C7EB4E"/>
    <w:rsid w:val="23E87B63"/>
    <w:rsid w:val="240152C4"/>
    <w:rsid w:val="243A539C"/>
    <w:rsid w:val="243D0264"/>
    <w:rsid w:val="244D3B1A"/>
    <w:rsid w:val="24520B6B"/>
    <w:rsid w:val="246CACFE"/>
    <w:rsid w:val="24729373"/>
    <w:rsid w:val="248551A8"/>
    <w:rsid w:val="2486DC12"/>
    <w:rsid w:val="248ED430"/>
    <w:rsid w:val="24AFD244"/>
    <w:rsid w:val="24C95B58"/>
    <w:rsid w:val="24FF4A53"/>
    <w:rsid w:val="25095210"/>
    <w:rsid w:val="2541FF0E"/>
    <w:rsid w:val="2551216B"/>
    <w:rsid w:val="255B0088"/>
    <w:rsid w:val="25635715"/>
    <w:rsid w:val="2572BAF7"/>
    <w:rsid w:val="2598000B"/>
    <w:rsid w:val="259BBA37"/>
    <w:rsid w:val="25A33C92"/>
    <w:rsid w:val="25B51DDF"/>
    <w:rsid w:val="25C1E501"/>
    <w:rsid w:val="25CCF11B"/>
    <w:rsid w:val="25E37E07"/>
    <w:rsid w:val="25F56B5D"/>
    <w:rsid w:val="261007AF"/>
    <w:rsid w:val="26119695"/>
    <w:rsid w:val="261277C5"/>
    <w:rsid w:val="26153ADA"/>
    <w:rsid w:val="26163635"/>
    <w:rsid w:val="261C8310"/>
    <w:rsid w:val="262C5E86"/>
    <w:rsid w:val="2634165C"/>
    <w:rsid w:val="26524267"/>
    <w:rsid w:val="26581627"/>
    <w:rsid w:val="2662E477"/>
    <w:rsid w:val="26690EDA"/>
    <w:rsid w:val="267B76FA"/>
    <w:rsid w:val="268C8B3C"/>
    <w:rsid w:val="26AA542B"/>
    <w:rsid w:val="26AD05B2"/>
    <w:rsid w:val="26BBB88B"/>
    <w:rsid w:val="26E3B292"/>
    <w:rsid w:val="26E4FAF7"/>
    <w:rsid w:val="26E5393A"/>
    <w:rsid w:val="2706E9D3"/>
    <w:rsid w:val="27140BFE"/>
    <w:rsid w:val="273FDE53"/>
    <w:rsid w:val="27855C8A"/>
    <w:rsid w:val="27A8086F"/>
    <w:rsid w:val="27AB3054"/>
    <w:rsid w:val="27B58742"/>
    <w:rsid w:val="27BDCCC9"/>
    <w:rsid w:val="27BE6277"/>
    <w:rsid w:val="27D4EA93"/>
    <w:rsid w:val="27DC1EF1"/>
    <w:rsid w:val="281AA71D"/>
    <w:rsid w:val="2822D432"/>
    <w:rsid w:val="28256F99"/>
    <w:rsid w:val="282BC34C"/>
    <w:rsid w:val="28333D79"/>
    <w:rsid w:val="28750F49"/>
    <w:rsid w:val="288F3DD7"/>
    <w:rsid w:val="2898E96E"/>
    <w:rsid w:val="28CE2619"/>
    <w:rsid w:val="28D12243"/>
    <w:rsid w:val="28DA1C26"/>
    <w:rsid w:val="28DA90F6"/>
    <w:rsid w:val="2917FFBF"/>
    <w:rsid w:val="291E366B"/>
    <w:rsid w:val="2932031B"/>
    <w:rsid w:val="293295F8"/>
    <w:rsid w:val="294C3342"/>
    <w:rsid w:val="295D94A5"/>
    <w:rsid w:val="295F5F68"/>
    <w:rsid w:val="296368F0"/>
    <w:rsid w:val="29795315"/>
    <w:rsid w:val="297F84C3"/>
    <w:rsid w:val="298977E1"/>
    <w:rsid w:val="2989D310"/>
    <w:rsid w:val="298B928D"/>
    <w:rsid w:val="29931625"/>
    <w:rsid w:val="29BCF7B0"/>
    <w:rsid w:val="29C4C6AC"/>
    <w:rsid w:val="29D5C3E3"/>
    <w:rsid w:val="29F59393"/>
    <w:rsid w:val="2A588568"/>
    <w:rsid w:val="2A7F55DB"/>
    <w:rsid w:val="2A8793BA"/>
    <w:rsid w:val="2A9D900B"/>
    <w:rsid w:val="2ABCCA02"/>
    <w:rsid w:val="2AC4F871"/>
    <w:rsid w:val="2ACEE038"/>
    <w:rsid w:val="2AD8D622"/>
    <w:rsid w:val="2AE3EDDC"/>
    <w:rsid w:val="2AEE8BC2"/>
    <w:rsid w:val="2AF1CCE7"/>
    <w:rsid w:val="2AF4F066"/>
    <w:rsid w:val="2AFAADC7"/>
    <w:rsid w:val="2B1BD34C"/>
    <w:rsid w:val="2B20230B"/>
    <w:rsid w:val="2B2CE8BF"/>
    <w:rsid w:val="2B2E971B"/>
    <w:rsid w:val="2B3E6FA4"/>
    <w:rsid w:val="2B3FE8B0"/>
    <w:rsid w:val="2B4AF270"/>
    <w:rsid w:val="2B4EEB19"/>
    <w:rsid w:val="2B62D4EB"/>
    <w:rsid w:val="2B63A5E6"/>
    <w:rsid w:val="2B9A379B"/>
    <w:rsid w:val="2BA265B5"/>
    <w:rsid w:val="2BBD8FD3"/>
    <w:rsid w:val="2C0B7A0A"/>
    <w:rsid w:val="2C104F70"/>
    <w:rsid w:val="2C1496DC"/>
    <w:rsid w:val="2C4D3AE0"/>
    <w:rsid w:val="2C57DEDE"/>
    <w:rsid w:val="2C59D23C"/>
    <w:rsid w:val="2C607C96"/>
    <w:rsid w:val="2C79D979"/>
    <w:rsid w:val="2C80D819"/>
    <w:rsid w:val="2C94C5E0"/>
    <w:rsid w:val="2CCD87C5"/>
    <w:rsid w:val="2CE3A21E"/>
    <w:rsid w:val="2CE9BE4D"/>
    <w:rsid w:val="2CEF33DA"/>
    <w:rsid w:val="2CFD5363"/>
    <w:rsid w:val="2D081522"/>
    <w:rsid w:val="2D09C421"/>
    <w:rsid w:val="2D25EAE3"/>
    <w:rsid w:val="2D446A6D"/>
    <w:rsid w:val="2D503EB2"/>
    <w:rsid w:val="2D5EAAAC"/>
    <w:rsid w:val="2D6261E4"/>
    <w:rsid w:val="2D65676B"/>
    <w:rsid w:val="2D7A5554"/>
    <w:rsid w:val="2D8FB0CF"/>
    <w:rsid w:val="2D9A0FAF"/>
    <w:rsid w:val="2DCEC2E4"/>
    <w:rsid w:val="2DDC9877"/>
    <w:rsid w:val="2DF4F879"/>
    <w:rsid w:val="2DFE6AFF"/>
    <w:rsid w:val="2E026758"/>
    <w:rsid w:val="2E08FC39"/>
    <w:rsid w:val="2E5F0CA3"/>
    <w:rsid w:val="2E7ECC20"/>
    <w:rsid w:val="2E8671FC"/>
    <w:rsid w:val="2E909AF4"/>
    <w:rsid w:val="2E9E8548"/>
    <w:rsid w:val="2EA44770"/>
    <w:rsid w:val="2EAF4DC2"/>
    <w:rsid w:val="2EB10504"/>
    <w:rsid w:val="2EBB5171"/>
    <w:rsid w:val="2ED1A04F"/>
    <w:rsid w:val="2ED68685"/>
    <w:rsid w:val="2EDF80D4"/>
    <w:rsid w:val="2EE532FC"/>
    <w:rsid w:val="2EF2B6E1"/>
    <w:rsid w:val="2F1A970D"/>
    <w:rsid w:val="2F2F1068"/>
    <w:rsid w:val="2F420295"/>
    <w:rsid w:val="2F53BFD4"/>
    <w:rsid w:val="2F5E145D"/>
    <w:rsid w:val="2F785521"/>
    <w:rsid w:val="2F84BD89"/>
    <w:rsid w:val="2F84CCCF"/>
    <w:rsid w:val="2F8EF6C3"/>
    <w:rsid w:val="2F90C8DA"/>
    <w:rsid w:val="2FC36556"/>
    <w:rsid w:val="2FD37857"/>
    <w:rsid w:val="2FDF2562"/>
    <w:rsid w:val="2FF95AF2"/>
    <w:rsid w:val="300D89C0"/>
    <w:rsid w:val="3026A9EA"/>
    <w:rsid w:val="302F05F1"/>
    <w:rsid w:val="303EF687"/>
    <w:rsid w:val="3043B154"/>
    <w:rsid w:val="30567A0D"/>
    <w:rsid w:val="307AEF47"/>
    <w:rsid w:val="307E7064"/>
    <w:rsid w:val="3088269A"/>
    <w:rsid w:val="309AC3A9"/>
    <w:rsid w:val="30C2F770"/>
    <w:rsid w:val="30C3D41D"/>
    <w:rsid w:val="30C93720"/>
    <w:rsid w:val="30E497F5"/>
    <w:rsid w:val="30EC329A"/>
    <w:rsid w:val="3106B7C3"/>
    <w:rsid w:val="310C52AD"/>
    <w:rsid w:val="31201F8B"/>
    <w:rsid w:val="3138B1B2"/>
    <w:rsid w:val="313EF483"/>
    <w:rsid w:val="314FA039"/>
    <w:rsid w:val="31525FB3"/>
    <w:rsid w:val="31684D15"/>
    <w:rsid w:val="317D8147"/>
    <w:rsid w:val="3181190D"/>
    <w:rsid w:val="31AB6FC1"/>
    <w:rsid w:val="31C4A196"/>
    <w:rsid w:val="31DF81B5"/>
    <w:rsid w:val="3200B6D9"/>
    <w:rsid w:val="3200B95A"/>
    <w:rsid w:val="32181EA2"/>
    <w:rsid w:val="32205B33"/>
    <w:rsid w:val="327F6DC5"/>
    <w:rsid w:val="329A605F"/>
    <w:rsid w:val="32BF2272"/>
    <w:rsid w:val="32C3C1E0"/>
    <w:rsid w:val="32DCD1E1"/>
    <w:rsid w:val="32E1DDBB"/>
    <w:rsid w:val="32F5E292"/>
    <w:rsid w:val="32FC895D"/>
    <w:rsid w:val="3333F094"/>
    <w:rsid w:val="3336AB40"/>
    <w:rsid w:val="33523F98"/>
    <w:rsid w:val="3354864A"/>
    <w:rsid w:val="33739B31"/>
    <w:rsid w:val="338034F4"/>
    <w:rsid w:val="3386EB74"/>
    <w:rsid w:val="33A25D6F"/>
    <w:rsid w:val="33A6FD60"/>
    <w:rsid w:val="33C4A724"/>
    <w:rsid w:val="33E42BF7"/>
    <w:rsid w:val="33E78917"/>
    <w:rsid w:val="33EBA5FA"/>
    <w:rsid w:val="33FCE1AC"/>
    <w:rsid w:val="341271FB"/>
    <w:rsid w:val="342D1019"/>
    <w:rsid w:val="34375D61"/>
    <w:rsid w:val="343DF447"/>
    <w:rsid w:val="343EBD88"/>
    <w:rsid w:val="345EE4B4"/>
    <w:rsid w:val="3462476B"/>
    <w:rsid w:val="3480C66C"/>
    <w:rsid w:val="349AB6B9"/>
    <w:rsid w:val="34A30014"/>
    <w:rsid w:val="34D0DF37"/>
    <w:rsid w:val="34DA831F"/>
    <w:rsid w:val="34F035D5"/>
    <w:rsid w:val="34F2815E"/>
    <w:rsid w:val="3513472B"/>
    <w:rsid w:val="35200ADE"/>
    <w:rsid w:val="3523E212"/>
    <w:rsid w:val="35308FBD"/>
    <w:rsid w:val="353380B0"/>
    <w:rsid w:val="3536E70D"/>
    <w:rsid w:val="3542BA92"/>
    <w:rsid w:val="355EC9A4"/>
    <w:rsid w:val="356BF31B"/>
    <w:rsid w:val="357B2147"/>
    <w:rsid w:val="357BF186"/>
    <w:rsid w:val="35812D71"/>
    <w:rsid w:val="35DB3432"/>
    <w:rsid w:val="35E9B8D3"/>
    <w:rsid w:val="3618843A"/>
    <w:rsid w:val="36304E5E"/>
    <w:rsid w:val="363ECC75"/>
    <w:rsid w:val="3662A0F8"/>
    <w:rsid w:val="3670DA12"/>
    <w:rsid w:val="367BD0D9"/>
    <w:rsid w:val="367C333E"/>
    <w:rsid w:val="367E693C"/>
    <w:rsid w:val="36998A17"/>
    <w:rsid w:val="36A4459C"/>
    <w:rsid w:val="36A6215A"/>
    <w:rsid w:val="36C4EA4A"/>
    <w:rsid w:val="36CAB621"/>
    <w:rsid w:val="36CC5060"/>
    <w:rsid w:val="36D219BE"/>
    <w:rsid w:val="36D703C0"/>
    <w:rsid w:val="36DBA0AE"/>
    <w:rsid w:val="36FBB76E"/>
    <w:rsid w:val="36FF183B"/>
    <w:rsid w:val="370F2181"/>
    <w:rsid w:val="3712641C"/>
    <w:rsid w:val="371B38B6"/>
    <w:rsid w:val="372133D8"/>
    <w:rsid w:val="3742F10A"/>
    <w:rsid w:val="37460A57"/>
    <w:rsid w:val="37474580"/>
    <w:rsid w:val="3750D7D4"/>
    <w:rsid w:val="376EAECC"/>
    <w:rsid w:val="377755F0"/>
    <w:rsid w:val="3793A27E"/>
    <w:rsid w:val="37954A30"/>
    <w:rsid w:val="37AF7948"/>
    <w:rsid w:val="37B16481"/>
    <w:rsid w:val="37BBCFE3"/>
    <w:rsid w:val="37CF77BA"/>
    <w:rsid w:val="37E7CD51"/>
    <w:rsid w:val="3820527A"/>
    <w:rsid w:val="382EDD65"/>
    <w:rsid w:val="384015FD"/>
    <w:rsid w:val="3866EE39"/>
    <w:rsid w:val="38817EFC"/>
    <w:rsid w:val="388B5B48"/>
    <w:rsid w:val="38A1D667"/>
    <w:rsid w:val="38B5BAFE"/>
    <w:rsid w:val="38BA7E27"/>
    <w:rsid w:val="38DF13F3"/>
    <w:rsid w:val="38ECD697"/>
    <w:rsid w:val="38FE5670"/>
    <w:rsid w:val="39052F6C"/>
    <w:rsid w:val="3923E97F"/>
    <w:rsid w:val="39268250"/>
    <w:rsid w:val="3936C09A"/>
    <w:rsid w:val="39511F3F"/>
    <w:rsid w:val="395BA370"/>
    <w:rsid w:val="39662B2F"/>
    <w:rsid w:val="3977D6CD"/>
    <w:rsid w:val="39830706"/>
    <w:rsid w:val="398A1808"/>
    <w:rsid w:val="39A4E8DF"/>
    <w:rsid w:val="39ABA90E"/>
    <w:rsid w:val="39B6BCC7"/>
    <w:rsid w:val="39C5F281"/>
    <w:rsid w:val="39C8D553"/>
    <w:rsid w:val="3A0081EA"/>
    <w:rsid w:val="3A092B42"/>
    <w:rsid w:val="3A0D4E77"/>
    <w:rsid w:val="3A0D841A"/>
    <w:rsid w:val="3A264976"/>
    <w:rsid w:val="3A369FFD"/>
    <w:rsid w:val="3A36F5C7"/>
    <w:rsid w:val="3A3B9B00"/>
    <w:rsid w:val="3A4ADD99"/>
    <w:rsid w:val="3A510B5C"/>
    <w:rsid w:val="3A61C039"/>
    <w:rsid w:val="3A6A1E11"/>
    <w:rsid w:val="3A7E111D"/>
    <w:rsid w:val="3A8F23FE"/>
    <w:rsid w:val="3AAC8600"/>
    <w:rsid w:val="3AB5078A"/>
    <w:rsid w:val="3AD2504C"/>
    <w:rsid w:val="3AFFB973"/>
    <w:rsid w:val="3B0834F2"/>
    <w:rsid w:val="3B0CEB40"/>
    <w:rsid w:val="3B257B3D"/>
    <w:rsid w:val="3B4B0226"/>
    <w:rsid w:val="3B7898F2"/>
    <w:rsid w:val="3B883F95"/>
    <w:rsid w:val="3B9C460B"/>
    <w:rsid w:val="3BA3DAEF"/>
    <w:rsid w:val="3BD7995D"/>
    <w:rsid w:val="3BE0577F"/>
    <w:rsid w:val="3BF251E3"/>
    <w:rsid w:val="3C1C7D18"/>
    <w:rsid w:val="3C228873"/>
    <w:rsid w:val="3C3BEC19"/>
    <w:rsid w:val="3C43FCC8"/>
    <w:rsid w:val="3C466AD6"/>
    <w:rsid w:val="3C475B7E"/>
    <w:rsid w:val="3C4CE562"/>
    <w:rsid w:val="3C53FBCD"/>
    <w:rsid w:val="3C6B69BF"/>
    <w:rsid w:val="3C761B3E"/>
    <w:rsid w:val="3C8976AF"/>
    <w:rsid w:val="3C8E5CE2"/>
    <w:rsid w:val="3C946BD6"/>
    <w:rsid w:val="3C97707A"/>
    <w:rsid w:val="3CA454F3"/>
    <w:rsid w:val="3CAA98F4"/>
    <w:rsid w:val="3CB27631"/>
    <w:rsid w:val="3CB3D405"/>
    <w:rsid w:val="3D0C096E"/>
    <w:rsid w:val="3D3B82E3"/>
    <w:rsid w:val="3D3F7473"/>
    <w:rsid w:val="3D5B16FA"/>
    <w:rsid w:val="3D5CB3A6"/>
    <w:rsid w:val="3D719679"/>
    <w:rsid w:val="3D7A8175"/>
    <w:rsid w:val="3D9E1D5C"/>
    <w:rsid w:val="3D9F9426"/>
    <w:rsid w:val="3DA221BB"/>
    <w:rsid w:val="3DB6FACD"/>
    <w:rsid w:val="3DDDF8E9"/>
    <w:rsid w:val="3DE29BA8"/>
    <w:rsid w:val="3DE46A63"/>
    <w:rsid w:val="3E179723"/>
    <w:rsid w:val="3E5BA6C8"/>
    <w:rsid w:val="3E5E567C"/>
    <w:rsid w:val="3E6E4D26"/>
    <w:rsid w:val="3E73CC42"/>
    <w:rsid w:val="3E7E0B81"/>
    <w:rsid w:val="3E80D59E"/>
    <w:rsid w:val="3E87A8C1"/>
    <w:rsid w:val="3E9DC14F"/>
    <w:rsid w:val="3EA5AAF5"/>
    <w:rsid w:val="3EAD73AD"/>
    <w:rsid w:val="3EBC3361"/>
    <w:rsid w:val="3EEB7DFB"/>
    <w:rsid w:val="3EED1CB4"/>
    <w:rsid w:val="3F00133F"/>
    <w:rsid w:val="3F027A8F"/>
    <w:rsid w:val="3F044DA4"/>
    <w:rsid w:val="3F1923BD"/>
    <w:rsid w:val="3F263D6D"/>
    <w:rsid w:val="3F74CCE7"/>
    <w:rsid w:val="3F76D230"/>
    <w:rsid w:val="3F905F34"/>
    <w:rsid w:val="3FCF4F3B"/>
    <w:rsid w:val="3FDF9A24"/>
    <w:rsid w:val="3FF8791C"/>
    <w:rsid w:val="401EB525"/>
    <w:rsid w:val="40234C86"/>
    <w:rsid w:val="40256347"/>
    <w:rsid w:val="40688859"/>
    <w:rsid w:val="409202FF"/>
    <w:rsid w:val="40958AFA"/>
    <w:rsid w:val="40A4545F"/>
    <w:rsid w:val="40A99869"/>
    <w:rsid w:val="40C140A8"/>
    <w:rsid w:val="40C9C01B"/>
    <w:rsid w:val="40E3E604"/>
    <w:rsid w:val="40E4D437"/>
    <w:rsid w:val="40EDCF27"/>
    <w:rsid w:val="40F69822"/>
    <w:rsid w:val="41060CF3"/>
    <w:rsid w:val="410A46E8"/>
    <w:rsid w:val="4117E60B"/>
    <w:rsid w:val="4119B6BC"/>
    <w:rsid w:val="4149FE8E"/>
    <w:rsid w:val="4154ADF7"/>
    <w:rsid w:val="415560F2"/>
    <w:rsid w:val="417537B8"/>
    <w:rsid w:val="418DC68D"/>
    <w:rsid w:val="419F0D2C"/>
    <w:rsid w:val="41B18E09"/>
    <w:rsid w:val="41C1420D"/>
    <w:rsid w:val="41F0611E"/>
    <w:rsid w:val="41FEC304"/>
    <w:rsid w:val="4243F33A"/>
    <w:rsid w:val="4244D4CB"/>
    <w:rsid w:val="4245079C"/>
    <w:rsid w:val="424BE727"/>
    <w:rsid w:val="4262CD1D"/>
    <w:rsid w:val="427B2E71"/>
    <w:rsid w:val="42A1DD54"/>
    <w:rsid w:val="42AAF254"/>
    <w:rsid w:val="42AB82B2"/>
    <w:rsid w:val="42AE72F2"/>
    <w:rsid w:val="42D987EF"/>
    <w:rsid w:val="42F17900"/>
    <w:rsid w:val="42F52DB5"/>
    <w:rsid w:val="42FDD71E"/>
    <w:rsid w:val="4315B89D"/>
    <w:rsid w:val="431802E7"/>
    <w:rsid w:val="431B5109"/>
    <w:rsid w:val="431B518E"/>
    <w:rsid w:val="43386A48"/>
    <w:rsid w:val="433C02D0"/>
    <w:rsid w:val="4350FCB4"/>
    <w:rsid w:val="435655E7"/>
    <w:rsid w:val="435BB755"/>
    <w:rsid w:val="4364C566"/>
    <w:rsid w:val="438ADA44"/>
    <w:rsid w:val="439043CA"/>
    <w:rsid w:val="4393046C"/>
    <w:rsid w:val="43A4E65E"/>
    <w:rsid w:val="43B1A1D4"/>
    <w:rsid w:val="43B9F520"/>
    <w:rsid w:val="43DA3CE4"/>
    <w:rsid w:val="43DD50DB"/>
    <w:rsid w:val="43F2777B"/>
    <w:rsid w:val="440CFCAF"/>
    <w:rsid w:val="440D8DFF"/>
    <w:rsid w:val="4422F33C"/>
    <w:rsid w:val="44349A7B"/>
    <w:rsid w:val="444A4353"/>
    <w:rsid w:val="444AA17F"/>
    <w:rsid w:val="444CF04E"/>
    <w:rsid w:val="445EEFD6"/>
    <w:rsid w:val="446807B4"/>
    <w:rsid w:val="4486A431"/>
    <w:rsid w:val="44A3EBC9"/>
    <w:rsid w:val="44D067C1"/>
    <w:rsid w:val="44DBFF48"/>
    <w:rsid w:val="4504BA7E"/>
    <w:rsid w:val="4513E6EB"/>
    <w:rsid w:val="453F85FD"/>
    <w:rsid w:val="454874C3"/>
    <w:rsid w:val="4572F8D0"/>
    <w:rsid w:val="457D405E"/>
    <w:rsid w:val="457EC6A3"/>
    <w:rsid w:val="458FBD8C"/>
    <w:rsid w:val="45A68C47"/>
    <w:rsid w:val="45B0DACF"/>
    <w:rsid w:val="45B6EA5A"/>
    <w:rsid w:val="45CA6822"/>
    <w:rsid w:val="45DEF444"/>
    <w:rsid w:val="460FC56F"/>
    <w:rsid w:val="461175F4"/>
    <w:rsid w:val="4626DECB"/>
    <w:rsid w:val="462DB91B"/>
    <w:rsid w:val="463698BD"/>
    <w:rsid w:val="463C0235"/>
    <w:rsid w:val="4671D5D3"/>
    <w:rsid w:val="4685318F"/>
    <w:rsid w:val="4687A8A0"/>
    <w:rsid w:val="46A91E9C"/>
    <w:rsid w:val="46AB30D1"/>
    <w:rsid w:val="46B37AD2"/>
    <w:rsid w:val="46BC342D"/>
    <w:rsid w:val="46FF5062"/>
    <w:rsid w:val="47074C9D"/>
    <w:rsid w:val="473A3D83"/>
    <w:rsid w:val="474021FE"/>
    <w:rsid w:val="475DAF5C"/>
    <w:rsid w:val="47A584D9"/>
    <w:rsid w:val="47A8EC3A"/>
    <w:rsid w:val="47B6B5E6"/>
    <w:rsid w:val="47C4BA2A"/>
    <w:rsid w:val="47E77682"/>
    <w:rsid w:val="47EC8DA2"/>
    <w:rsid w:val="4807226D"/>
    <w:rsid w:val="480AC438"/>
    <w:rsid w:val="480C8EB8"/>
    <w:rsid w:val="4837210A"/>
    <w:rsid w:val="484AFDDA"/>
    <w:rsid w:val="484CECB8"/>
    <w:rsid w:val="48607FD2"/>
    <w:rsid w:val="4885C16D"/>
    <w:rsid w:val="488E4F31"/>
    <w:rsid w:val="4890FE58"/>
    <w:rsid w:val="48C53102"/>
    <w:rsid w:val="48D0EC3B"/>
    <w:rsid w:val="48D7D406"/>
    <w:rsid w:val="48D9D712"/>
    <w:rsid w:val="48DE04D0"/>
    <w:rsid w:val="48DE319C"/>
    <w:rsid w:val="48F7AF48"/>
    <w:rsid w:val="490AAFB0"/>
    <w:rsid w:val="491679AB"/>
    <w:rsid w:val="491F90AD"/>
    <w:rsid w:val="49398D4C"/>
    <w:rsid w:val="493EC082"/>
    <w:rsid w:val="495E50EF"/>
    <w:rsid w:val="4962FA44"/>
    <w:rsid w:val="4968A1C6"/>
    <w:rsid w:val="4975EA0D"/>
    <w:rsid w:val="49841A3D"/>
    <w:rsid w:val="498C0494"/>
    <w:rsid w:val="4992FC2E"/>
    <w:rsid w:val="49D00F34"/>
    <w:rsid w:val="49D2A63C"/>
    <w:rsid w:val="49EBE30A"/>
    <w:rsid w:val="49EE6CD9"/>
    <w:rsid w:val="49F1EAE1"/>
    <w:rsid w:val="49F38D75"/>
    <w:rsid w:val="4A514EEC"/>
    <w:rsid w:val="4A87781F"/>
    <w:rsid w:val="4A8A1660"/>
    <w:rsid w:val="4AA0A1E9"/>
    <w:rsid w:val="4AAE4AF7"/>
    <w:rsid w:val="4AB19A0B"/>
    <w:rsid w:val="4ABC3DAD"/>
    <w:rsid w:val="4ABC680C"/>
    <w:rsid w:val="4ABEBE9E"/>
    <w:rsid w:val="4AE751C6"/>
    <w:rsid w:val="4AF8CE5A"/>
    <w:rsid w:val="4AFB18F3"/>
    <w:rsid w:val="4B02D677"/>
    <w:rsid w:val="4B15B685"/>
    <w:rsid w:val="4B1DD9F6"/>
    <w:rsid w:val="4B3F23F9"/>
    <w:rsid w:val="4B528FDC"/>
    <w:rsid w:val="4B56DC1D"/>
    <w:rsid w:val="4B5CC7A0"/>
    <w:rsid w:val="4B634FAF"/>
    <w:rsid w:val="4B6FD6C2"/>
    <w:rsid w:val="4B99F414"/>
    <w:rsid w:val="4BA55818"/>
    <w:rsid w:val="4BB13ACE"/>
    <w:rsid w:val="4BCF91A0"/>
    <w:rsid w:val="4BDB6860"/>
    <w:rsid w:val="4BDD4DB9"/>
    <w:rsid w:val="4BEE344B"/>
    <w:rsid w:val="4BF84931"/>
    <w:rsid w:val="4BFB64CC"/>
    <w:rsid w:val="4C11F93A"/>
    <w:rsid w:val="4C1B39B1"/>
    <w:rsid w:val="4C1CC3DE"/>
    <w:rsid w:val="4C1F587A"/>
    <w:rsid w:val="4C2733D6"/>
    <w:rsid w:val="4C3372C2"/>
    <w:rsid w:val="4C3BC1B9"/>
    <w:rsid w:val="4C420FC0"/>
    <w:rsid w:val="4C577615"/>
    <w:rsid w:val="4C853725"/>
    <w:rsid w:val="4C9BE01D"/>
    <w:rsid w:val="4CA6CF5D"/>
    <w:rsid w:val="4CDAB5F1"/>
    <w:rsid w:val="4CDE9410"/>
    <w:rsid w:val="4CEB8A53"/>
    <w:rsid w:val="4CFCDADE"/>
    <w:rsid w:val="4D114E95"/>
    <w:rsid w:val="4D170E6B"/>
    <w:rsid w:val="4D1D1E1B"/>
    <w:rsid w:val="4D3914C1"/>
    <w:rsid w:val="4D41AF08"/>
    <w:rsid w:val="4D4203F9"/>
    <w:rsid w:val="4D521354"/>
    <w:rsid w:val="4D6AB995"/>
    <w:rsid w:val="4D6C3961"/>
    <w:rsid w:val="4D7DEF23"/>
    <w:rsid w:val="4D8EEECD"/>
    <w:rsid w:val="4D984AAB"/>
    <w:rsid w:val="4D99747B"/>
    <w:rsid w:val="4DAC2E52"/>
    <w:rsid w:val="4DB01703"/>
    <w:rsid w:val="4DC07D81"/>
    <w:rsid w:val="4DCB67E1"/>
    <w:rsid w:val="4DD26136"/>
    <w:rsid w:val="4DD6793C"/>
    <w:rsid w:val="4DDC6A24"/>
    <w:rsid w:val="4DECEE3C"/>
    <w:rsid w:val="4DEF64B7"/>
    <w:rsid w:val="4E24479B"/>
    <w:rsid w:val="4E28A351"/>
    <w:rsid w:val="4E2D6F52"/>
    <w:rsid w:val="4E2DBDF0"/>
    <w:rsid w:val="4E333DFA"/>
    <w:rsid w:val="4E45D795"/>
    <w:rsid w:val="4E50CA29"/>
    <w:rsid w:val="4E63BD98"/>
    <w:rsid w:val="4E6E28A6"/>
    <w:rsid w:val="4EC82F53"/>
    <w:rsid w:val="4ED7D474"/>
    <w:rsid w:val="4EF7F050"/>
    <w:rsid w:val="4F0BEC50"/>
    <w:rsid w:val="4F364C4D"/>
    <w:rsid w:val="4F37E5B8"/>
    <w:rsid w:val="4F43E6F5"/>
    <w:rsid w:val="4F47847C"/>
    <w:rsid w:val="4F4DE20A"/>
    <w:rsid w:val="4F6F9CAF"/>
    <w:rsid w:val="4F8CF1AA"/>
    <w:rsid w:val="4F8DB651"/>
    <w:rsid w:val="4FA6CEB3"/>
    <w:rsid w:val="4FB0921B"/>
    <w:rsid w:val="4FBB949E"/>
    <w:rsid w:val="4FEBE2B1"/>
    <w:rsid w:val="4FF654F9"/>
    <w:rsid w:val="500ABAFF"/>
    <w:rsid w:val="500F0D1C"/>
    <w:rsid w:val="5026EAD3"/>
    <w:rsid w:val="5067A45D"/>
    <w:rsid w:val="507F374B"/>
    <w:rsid w:val="50877108"/>
    <w:rsid w:val="50B57AAB"/>
    <w:rsid w:val="50B5F68E"/>
    <w:rsid w:val="50B71A8A"/>
    <w:rsid w:val="50BF0810"/>
    <w:rsid w:val="50D1C44B"/>
    <w:rsid w:val="50E9A7B2"/>
    <w:rsid w:val="50F6895D"/>
    <w:rsid w:val="5109F971"/>
    <w:rsid w:val="51288DAE"/>
    <w:rsid w:val="5136E9B4"/>
    <w:rsid w:val="515FA62A"/>
    <w:rsid w:val="51711312"/>
    <w:rsid w:val="51748FAD"/>
    <w:rsid w:val="5186AC5B"/>
    <w:rsid w:val="51910E5E"/>
    <w:rsid w:val="51A0B431"/>
    <w:rsid w:val="51C0001A"/>
    <w:rsid w:val="51C0C85C"/>
    <w:rsid w:val="51CD8445"/>
    <w:rsid w:val="51EAD656"/>
    <w:rsid w:val="5200EEA0"/>
    <w:rsid w:val="5204965B"/>
    <w:rsid w:val="5209D3C6"/>
    <w:rsid w:val="520D613A"/>
    <w:rsid w:val="52118747"/>
    <w:rsid w:val="521AD15F"/>
    <w:rsid w:val="52234169"/>
    <w:rsid w:val="523D972F"/>
    <w:rsid w:val="524F6CAB"/>
    <w:rsid w:val="52563FE3"/>
    <w:rsid w:val="52A43394"/>
    <w:rsid w:val="52BDF9E4"/>
    <w:rsid w:val="52F7F846"/>
    <w:rsid w:val="52FFAEFD"/>
    <w:rsid w:val="53015CE0"/>
    <w:rsid w:val="5328E23A"/>
    <w:rsid w:val="53476F7A"/>
    <w:rsid w:val="534FF73E"/>
    <w:rsid w:val="5352929E"/>
    <w:rsid w:val="53796DD7"/>
    <w:rsid w:val="53845AB7"/>
    <w:rsid w:val="53AEDBC8"/>
    <w:rsid w:val="53CBC37C"/>
    <w:rsid w:val="53CBFBB4"/>
    <w:rsid w:val="53FBBD07"/>
    <w:rsid w:val="53FFB90E"/>
    <w:rsid w:val="5436BAC7"/>
    <w:rsid w:val="543866F5"/>
    <w:rsid w:val="544D2970"/>
    <w:rsid w:val="5455CDDA"/>
    <w:rsid w:val="54681AFB"/>
    <w:rsid w:val="54764B4A"/>
    <w:rsid w:val="54794AAB"/>
    <w:rsid w:val="54917CBC"/>
    <w:rsid w:val="549D2D41"/>
    <w:rsid w:val="54A8B018"/>
    <w:rsid w:val="54E628FD"/>
    <w:rsid w:val="54EE2D2D"/>
    <w:rsid w:val="54F7FD82"/>
    <w:rsid w:val="54FED02F"/>
    <w:rsid w:val="550F1F58"/>
    <w:rsid w:val="552491A1"/>
    <w:rsid w:val="553B75DC"/>
    <w:rsid w:val="555BBE31"/>
    <w:rsid w:val="5574D8EA"/>
    <w:rsid w:val="557C8269"/>
    <w:rsid w:val="55860DBF"/>
    <w:rsid w:val="5598A6F6"/>
    <w:rsid w:val="559C90CD"/>
    <w:rsid w:val="55A3EAAB"/>
    <w:rsid w:val="55A8B9D7"/>
    <w:rsid w:val="55AAB21F"/>
    <w:rsid w:val="55E4987C"/>
    <w:rsid w:val="55E58E84"/>
    <w:rsid w:val="5602A362"/>
    <w:rsid w:val="56152908"/>
    <w:rsid w:val="561E29EF"/>
    <w:rsid w:val="561F3B45"/>
    <w:rsid w:val="5621AB4B"/>
    <w:rsid w:val="5623D5D9"/>
    <w:rsid w:val="56868629"/>
    <w:rsid w:val="568C68C4"/>
    <w:rsid w:val="56A81587"/>
    <w:rsid w:val="56B3C79D"/>
    <w:rsid w:val="56B3FF67"/>
    <w:rsid w:val="56CE512A"/>
    <w:rsid w:val="56D0727B"/>
    <w:rsid w:val="56F5B65B"/>
    <w:rsid w:val="5722DDCE"/>
    <w:rsid w:val="577B75AA"/>
    <w:rsid w:val="579B4DCE"/>
    <w:rsid w:val="57B30559"/>
    <w:rsid w:val="57B821B5"/>
    <w:rsid w:val="57BF7DA8"/>
    <w:rsid w:val="57C2DF87"/>
    <w:rsid w:val="57C4778D"/>
    <w:rsid w:val="57E88C08"/>
    <w:rsid w:val="57FA99D6"/>
    <w:rsid w:val="58091008"/>
    <w:rsid w:val="58198067"/>
    <w:rsid w:val="58309A07"/>
    <w:rsid w:val="583F9034"/>
    <w:rsid w:val="585C4E07"/>
    <w:rsid w:val="5871DE20"/>
    <w:rsid w:val="58A585D2"/>
    <w:rsid w:val="58B13E48"/>
    <w:rsid w:val="58B1B8E4"/>
    <w:rsid w:val="58B6805C"/>
    <w:rsid w:val="58B9DCED"/>
    <w:rsid w:val="58D023CE"/>
    <w:rsid w:val="58D7E11E"/>
    <w:rsid w:val="58F4612B"/>
    <w:rsid w:val="58FEC3D8"/>
    <w:rsid w:val="5912F629"/>
    <w:rsid w:val="591E2512"/>
    <w:rsid w:val="5933CBD0"/>
    <w:rsid w:val="593F4123"/>
    <w:rsid w:val="59408B7F"/>
    <w:rsid w:val="594C9FB0"/>
    <w:rsid w:val="59513E32"/>
    <w:rsid w:val="59964A38"/>
    <w:rsid w:val="599AE4F2"/>
    <w:rsid w:val="59AD03FE"/>
    <w:rsid w:val="59ADE3D3"/>
    <w:rsid w:val="59AF8807"/>
    <w:rsid w:val="59B0675A"/>
    <w:rsid w:val="59CBD665"/>
    <w:rsid w:val="59D92F59"/>
    <w:rsid w:val="59DB277B"/>
    <w:rsid w:val="59DC1C45"/>
    <w:rsid w:val="59E2C928"/>
    <w:rsid w:val="59EB18F7"/>
    <w:rsid w:val="59F57E10"/>
    <w:rsid w:val="5A0127FD"/>
    <w:rsid w:val="5A07D185"/>
    <w:rsid w:val="5A277FC5"/>
    <w:rsid w:val="5A4D5378"/>
    <w:rsid w:val="5A5195BE"/>
    <w:rsid w:val="5A559ADC"/>
    <w:rsid w:val="5A5D163D"/>
    <w:rsid w:val="5A6A075A"/>
    <w:rsid w:val="5A6AC6CE"/>
    <w:rsid w:val="5A9ABE94"/>
    <w:rsid w:val="5AA53F91"/>
    <w:rsid w:val="5AB55CBA"/>
    <w:rsid w:val="5AC41C31"/>
    <w:rsid w:val="5AD0FDAA"/>
    <w:rsid w:val="5AD15FFE"/>
    <w:rsid w:val="5ADA5BAE"/>
    <w:rsid w:val="5B01F284"/>
    <w:rsid w:val="5B2914B8"/>
    <w:rsid w:val="5B937FC2"/>
    <w:rsid w:val="5B9BAC3D"/>
    <w:rsid w:val="5BA24A5F"/>
    <w:rsid w:val="5BB0AF1B"/>
    <w:rsid w:val="5BB0DDB1"/>
    <w:rsid w:val="5BBD3098"/>
    <w:rsid w:val="5BC7AC26"/>
    <w:rsid w:val="5BD02248"/>
    <w:rsid w:val="5BD0D73F"/>
    <w:rsid w:val="5BE79C8F"/>
    <w:rsid w:val="5BEA1D9C"/>
    <w:rsid w:val="5BFC3098"/>
    <w:rsid w:val="5BFD0607"/>
    <w:rsid w:val="5C0C5DF3"/>
    <w:rsid w:val="5C15014D"/>
    <w:rsid w:val="5C4BD39A"/>
    <w:rsid w:val="5C4FF945"/>
    <w:rsid w:val="5C5EFDAC"/>
    <w:rsid w:val="5C6C77BC"/>
    <w:rsid w:val="5CBC6592"/>
    <w:rsid w:val="5CDF2EF2"/>
    <w:rsid w:val="5CF88D48"/>
    <w:rsid w:val="5D0F834A"/>
    <w:rsid w:val="5D1F577C"/>
    <w:rsid w:val="5D432358"/>
    <w:rsid w:val="5D490851"/>
    <w:rsid w:val="5D4A89B5"/>
    <w:rsid w:val="5D4D2B33"/>
    <w:rsid w:val="5D60D817"/>
    <w:rsid w:val="5D6CEB84"/>
    <w:rsid w:val="5D723C27"/>
    <w:rsid w:val="5D817239"/>
    <w:rsid w:val="5D8A6C94"/>
    <w:rsid w:val="5DC97FD0"/>
    <w:rsid w:val="5DDAF84D"/>
    <w:rsid w:val="5DDF9CD3"/>
    <w:rsid w:val="5DECF389"/>
    <w:rsid w:val="5DF28DEE"/>
    <w:rsid w:val="5E2AE584"/>
    <w:rsid w:val="5E5C138C"/>
    <w:rsid w:val="5E5F5386"/>
    <w:rsid w:val="5E64253F"/>
    <w:rsid w:val="5E6F5F6D"/>
    <w:rsid w:val="5E6F6B34"/>
    <w:rsid w:val="5E88D674"/>
    <w:rsid w:val="5E8ECB77"/>
    <w:rsid w:val="5EA4A2D3"/>
    <w:rsid w:val="5EC7DF23"/>
    <w:rsid w:val="5EC8C906"/>
    <w:rsid w:val="5ED38546"/>
    <w:rsid w:val="5ED5E549"/>
    <w:rsid w:val="5EEC81F8"/>
    <w:rsid w:val="5F04B8CE"/>
    <w:rsid w:val="5F14B9C1"/>
    <w:rsid w:val="5F15B6BC"/>
    <w:rsid w:val="5F1A09DC"/>
    <w:rsid w:val="5F2540D6"/>
    <w:rsid w:val="5F2ADC0F"/>
    <w:rsid w:val="5F3A9531"/>
    <w:rsid w:val="5F6AFB74"/>
    <w:rsid w:val="5F7B6D7C"/>
    <w:rsid w:val="5F97F024"/>
    <w:rsid w:val="5FA4924D"/>
    <w:rsid w:val="5FB12D99"/>
    <w:rsid w:val="5FBCD4C4"/>
    <w:rsid w:val="5FE665F4"/>
    <w:rsid w:val="5FFED410"/>
    <w:rsid w:val="600C817D"/>
    <w:rsid w:val="60240996"/>
    <w:rsid w:val="60283462"/>
    <w:rsid w:val="605890BB"/>
    <w:rsid w:val="605D9CD5"/>
    <w:rsid w:val="6062DD9D"/>
    <w:rsid w:val="6080A913"/>
    <w:rsid w:val="60903EA1"/>
    <w:rsid w:val="60A91F40"/>
    <w:rsid w:val="60B85683"/>
    <w:rsid w:val="60D68DE8"/>
    <w:rsid w:val="60D95800"/>
    <w:rsid w:val="60F42C2C"/>
    <w:rsid w:val="611E2F15"/>
    <w:rsid w:val="61270AB2"/>
    <w:rsid w:val="614174D3"/>
    <w:rsid w:val="615D84CF"/>
    <w:rsid w:val="6161CBE7"/>
    <w:rsid w:val="6162C5B1"/>
    <w:rsid w:val="616DF6AF"/>
    <w:rsid w:val="61833D11"/>
    <w:rsid w:val="618A0D08"/>
    <w:rsid w:val="61901FB5"/>
    <w:rsid w:val="61A04E12"/>
    <w:rsid w:val="61B4DAA5"/>
    <w:rsid w:val="61C63759"/>
    <w:rsid w:val="61CF98CF"/>
    <w:rsid w:val="61D5840F"/>
    <w:rsid w:val="61D7D03D"/>
    <w:rsid w:val="61E7FE94"/>
    <w:rsid w:val="61E922FE"/>
    <w:rsid w:val="61F6490B"/>
    <w:rsid w:val="61F9AC4E"/>
    <w:rsid w:val="620C4B0B"/>
    <w:rsid w:val="623AF8CA"/>
    <w:rsid w:val="628A9F20"/>
    <w:rsid w:val="62B6C686"/>
    <w:rsid w:val="62D114BF"/>
    <w:rsid w:val="62DB3DEE"/>
    <w:rsid w:val="62E4D6DC"/>
    <w:rsid w:val="6300DBAC"/>
    <w:rsid w:val="6304752F"/>
    <w:rsid w:val="63131F2E"/>
    <w:rsid w:val="6314C2DC"/>
    <w:rsid w:val="63239C15"/>
    <w:rsid w:val="633BE877"/>
    <w:rsid w:val="636A9636"/>
    <w:rsid w:val="636C5CED"/>
    <w:rsid w:val="63728074"/>
    <w:rsid w:val="6375D310"/>
    <w:rsid w:val="63AA7AEF"/>
    <w:rsid w:val="63CBAECA"/>
    <w:rsid w:val="63D3C94A"/>
    <w:rsid w:val="63E16D0F"/>
    <w:rsid w:val="63E461A6"/>
    <w:rsid w:val="63EF63B9"/>
    <w:rsid w:val="642446BE"/>
    <w:rsid w:val="643BCE4D"/>
    <w:rsid w:val="643C0AB9"/>
    <w:rsid w:val="644584D8"/>
    <w:rsid w:val="6462E441"/>
    <w:rsid w:val="647A4110"/>
    <w:rsid w:val="6480FEAB"/>
    <w:rsid w:val="64858894"/>
    <w:rsid w:val="64951E16"/>
    <w:rsid w:val="64A04590"/>
    <w:rsid w:val="64B3B60E"/>
    <w:rsid w:val="64B3F377"/>
    <w:rsid w:val="64C5F663"/>
    <w:rsid w:val="64F7601C"/>
    <w:rsid w:val="64FB7A6A"/>
    <w:rsid w:val="64FE7FE4"/>
    <w:rsid w:val="650FEBC1"/>
    <w:rsid w:val="65106CC4"/>
    <w:rsid w:val="652B2F31"/>
    <w:rsid w:val="654F3C3A"/>
    <w:rsid w:val="655BC37C"/>
    <w:rsid w:val="6583FB45"/>
    <w:rsid w:val="658785E2"/>
    <w:rsid w:val="658A584D"/>
    <w:rsid w:val="659ADD8D"/>
    <w:rsid w:val="65D00A06"/>
    <w:rsid w:val="65D7F5A5"/>
    <w:rsid w:val="65DBEEF5"/>
    <w:rsid w:val="65ED4EA0"/>
    <w:rsid w:val="65FE9919"/>
    <w:rsid w:val="660E9B2F"/>
    <w:rsid w:val="661CCF0C"/>
    <w:rsid w:val="66672571"/>
    <w:rsid w:val="6679655A"/>
    <w:rsid w:val="667E3568"/>
    <w:rsid w:val="66A176F0"/>
    <w:rsid w:val="66A53D11"/>
    <w:rsid w:val="66AB4160"/>
    <w:rsid w:val="66AF3F67"/>
    <w:rsid w:val="66DB4682"/>
    <w:rsid w:val="66DE1096"/>
    <w:rsid w:val="66E3D3E8"/>
    <w:rsid w:val="66E89F8F"/>
    <w:rsid w:val="66F60D68"/>
    <w:rsid w:val="66FC1CCC"/>
    <w:rsid w:val="66FF3867"/>
    <w:rsid w:val="672C3F61"/>
    <w:rsid w:val="673729C1"/>
    <w:rsid w:val="67410DC6"/>
    <w:rsid w:val="674825A3"/>
    <w:rsid w:val="674F7649"/>
    <w:rsid w:val="675AE864"/>
    <w:rsid w:val="67905B77"/>
    <w:rsid w:val="67915078"/>
    <w:rsid w:val="67B1FD11"/>
    <w:rsid w:val="67B89F6D"/>
    <w:rsid w:val="67C46E75"/>
    <w:rsid w:val="67C7EDCE"/>
    <w:rsid w:val="67C93916"/>
    <w:rsid w:val="67CB9F35"/>
    <w:rsid w:val="67E7CAEA"/>
    <w:rsid w:val="67EB56D0"/>
    <w:rsid w:val="67F8B8BD"/>
    <w:rsid w:val="6807BDE0"/>
    <w:rsid w:val="681D703F"/>
    <w:rsid w:val="6837EACE"/>
    <w:rsid w:val="683B5D42"/>
    <w:rsid w:val="683CE85C"/>
    <w:rsid w:val="683E3A2A"/>
    <w:rsid w:val="68409DE6"/>
    <w:rsid w:val="684CBD12"/>
    <w:rsid w:val="685740C9"/>
    <w:rsid w:val="686647A3"/>
    <w:rsid w:val="68A06B55"/>
    <w:rsid w:val="68B79FB7"/>
    <w:rsid w:val="68CC85D9"/>
    <w:rsid w:val="6908675B"/>
    <w:rsid w:val="69239053"/>
    <w:rsid w:val="69267C62"/>
    <w:rsid w:val="692B114D"/>
    <w:rsid w:val="6932D749"/>
    <w:rsid w:val="693D3612"/>
    <w:rsid w:val="69A3300B"/>
    <w:rsid w:val="69A5055B"/>
    <w:rsid w:val="69A72A02"/>
    <w:rsid w:val="69C0E22E"/>
    <w:rsid w:val="69D0DEDF"/>
    <w:rsid w:val="69DC07D8"/>
    <w:rsid w:val="69F74363"/>
    <w:rsid w:val="69FB08CB"/>
    <w:rsid w:val="69FC4E14"/>
    <w:rsid w:val="6A03BBE6"/>
    <w:rsid w:val="6A051596"/>
    <w:rsid w:val="6A07797A"/>
    <w:rsid w:val="6A19F2C5"/>
    <w:rsid w:val="6A2254C2"/>
    <w:rsid w:val="6A47197D"/>
    <w:rsid w:val="6A570E5D"/>
    <w:rsid w:val="6A72CB98"/>
    <w:rsid w:val="6A748421"/>
    <w:rsid w:val="6A95CCDF"/>
    <w:rsid w:val="6ACB3D0E"/>
    <w:rsid w:val="6AD1C31D"/>
    <w:rsid w:val="6AE494AF"/>
    <w:rsid w:val="6AF8FCC9"/>
    <w:rsid w:val="6B0BCC88"/>
    <w:rsid w:val="6B15CAB4"/>
    <w:rsid w:val="6B24EB06"/>
    <w:rsid w:val="6B35242F"/>
    <w:rsid w:val="6B4CDC4D"/>
    <w:rsid w:val="6B5F86D3"/>
    <w:rsid w:val="6BC3B4D9"/>
    <w:rsid w:val="6BF3F6BA"/>
    <w:rsid w:val="6BF6F550"/>
    <w:rsid w:val="6BFF9F1D"/>
    <w:rsid w:val="6C2A6F43"/>
    <w:rsid w:val="6C350C83"/>
    <w:rsid w:val="6C40552F"/>
    <w:rsid w:val="6C4CC1DF"/>
    <w:rsid w:val="6C612127"/>
    <w:rsid w:val="6C74A5C2"/>
    <w:rsid w:val="6C83FEC9"/>
    <w:rsid w:val="6CA59F96"/>
    <w:rsid w:val="6CAE8D72"/>
    <w:rsid w:val="6CB48820"/>
    <w:rsid w:val="6CBAB237"/>
    <w:rsid w:val="6CBDAAC4"/>
    <w:rsid w:val="6CFC8CD7"/>
    <w:rsid w:val="6D107DEC"/>
    <w:rsid w:val="6D1A160D"/>
    <w:rsid w:val="6D1D18B9"/>
    <w:rsid w:val="6D237E53"/>
    <w:rsid w:val="6D364116"/>
    <w:rsid w:val="6D5473A0"/>
    <w:rsid w:val="6D5A0CAF"/>
    <w:rsid w:val="6D6EC2E7"/>
    <w:rsid w:val="6D96BC4D"/>
    <w:rsid w:val="6DA1F3AE"/>
    <w:rsid w:val="6DBFE0E6"/>
    <w:rsid w:val="6DC8CC03"/>
    <w:rsid w:val="6DDA5D69"/>
    <w:rsid w:val="6DDFE896"/>
    <w:rsid w:val="6DFDF1E4"/>
    <w:rsid w:val="6E123E27"/>
    <w:rsid w:val="6E4781CD"/>
    <w:rsid w:val="6E495904"/>
    <w:rsid w:val="6E67811D"/>
    <w:rsid w:val="6E68B275"/>
    <w:rsid w:val="6E69B555"/>
    <w:rsid w:val="6E78BFA3"/>
    <w:rsid w:val="6E7E6C3D"/>
    <w:rsid w:val="6E800051"/>
    <w:rsid w:val="6E811AD4"/>
    <w:rsid w:val="6E8925B4"/>
    <w:rsid w:val="6E8D70BD"/>
    <w:rsid w:val="6E985D38"/>
    <w:rsid w:val="6E99CD83"/>
    <w:rsid w:val="6E9D2AE8"/>
    <w:rsid w:val="6EB6593D"/>
    <w:rsid w:val="6EB7351C"/>
    <w:rsid w:val="6ED0C580"/>
    <w:rsid w:val="6ED41F41"/>
    <w:rsid w:val="6EECCF77"/>
    <w:rsid w:val="6EF7BB7B"/>
    <w:rsid w:val="6F04BB02"/>
    <w:rsid w:val="6F08B1E7"/>
    <w:rsid w:val="6F0C5954"/>
    <w:rsid w:val="6F26DF7A"/>
    <w:rsid w:val="6F3696E0"/>
    <w:rsid w:val="6F43C9A4"/>
    <w:rsid w:val="6F4E5EBF"/>
    <w:rsid w:val="6F674B0E"/>
    <w:rsid w:val="6F7C19AE"/>
    <w:rsid w:val="6F8363E4"/>
    <w:rsid w:val="6F8EBFFC"/>
    <w:rsid w:val="6FC14B53"/>
    <w:rsid w:val="6FC6A156"/>
    <w:rsid w:val="6FD1E068"/>
    <w:rsid w:val="7013BD8A"/>
    <w:rsid w:val="704EA35A"/>
    <w:rsid w:val="70609ACE"/>
    <w:rsid w:val="70726181"/>
    <w:rsid w:val="707DF8B3"/>
    <w:rsid w:val="7084426D"/>
    <w:rsid w:val="70863812"/>
    <w:rsid w:val="70CC2BE0"/>
    <w:rsid w:val="70CD035A"/>
    <w:rsid w:val="70D52CD6"/>
    <w:rsid w:val="70D7F014"/>
    <w:rsid w:val="710D2911"/>
    <w:rsid w:val="710ED3D1"/>
    <w:rsid w:val="711ABB98"/>
    <w:rsid w:val="71424823"/>
    <w:rsid w:val="71535A77"/>
    <w:rsid w:val="7154D542"/>
    <w:rsid w:val="715ED4F2"/>
    <w:rsid w:val="7165C947"/>
    <w:rsid w:val="718BDBA9"/>
    <w:rsid w:val="71A47603"/>
    <w:rsid w:val="71CC17FD"/>
    <w:rsid w:val="71F05424"/>
    <w:rsid w:val="72175E3E"/>
    <w:rsid w:val="724A11C7"/>
    <w:rsid w:val="725CF61D"/>
    <w:rsid w:val="7270BA2F"/>
    <w:rsid w:val="7278583E"/>
    <w:rsid w:val="72919E0F"/>
    <w:rsid w:val="729F892C"/>
    <w:rsid w:val="72AAD078"/>
    <w:rsid w:val="72B6A5F8"/>
    <w:rsid w:val="72BBD741"/>
    <w:rsid w:val="72BDA467"/>
    <w:rsid w:val="72D19F12"/>
    <w:rsid w:val="72D6C9D6"/>
    <w:rsid w:val="72D8BDA5"/>
    <w:rsid w:val="72E60F5D"/>
    <w:rsid w:val="72EDBACB"/>
    <w:rsid w:val="730A11A1"/>
    <w:rsid w:val="730C0044"/>
    <w:rsid w:val="733C87EE"/>
    <w:rsid w:val="733E0840"/>
    <w:rsid w:val="733E1002"/>
    <w:rsid w:val="7348A0B7"/>
    <w:rsid w:val="73589C23"/>
    <w:rsid w:val="7369E0B5"/>
    <w:rsid w:val="7387E2BF"/>
    <w:rsid w:val="738FC52B"/>
    <w:rsid w:val="73BB22A0"/>
    <w:rsid w:val="73C0BB60"/>
    <w:rsid w:val="73EB0D88"/>
    <w:rsid w:val="73ED6D8B"/>
    <w:rsid w:val="73FBE572"/>
    <w:rsid w:val="73FEDD84"/>
    <w:rsid w:val="7408F5A1"/>
    <w:rsid w:val="740F06BB"/>
    <w:rsid w:val="741B033C"/>
    <w:rsid w:val="7435620B"/>
    <w:rsid w:val="743AAB0B"/>
    <w:rsid w:val="74751AE6"/>
    <w:rsid w:val="747ADEEC"/>
    <w:rsid w:val="7481A451"/>
    <w:rsid w:val="7482D89D"/>
    <w:rsid w:val="748335F3"/>
    <w:rsid w:val="748434F7"/>
    <w:rsid w:val="749C6D37"/>
    <w:rsid w:val="749F7E17"/>
    <w:rsid w:val="74B60E6D"/>
    <w:rsid w:val="74BE25D6"/>
    <w:rsid w:val="74CDF6DC"/>
    <w:rsid w:val="74FDACEA"/>
    <w:rsid w:val="750DAF5F"/>
    <w:rsid w:val="7536AB05"/>
    <w:rsid w:val="753C2092"/>
    <w:rsid w:val="753E8EB5"/>
    <w:rsid w:val="7540141E"/>
    <w:rsid w:val="756AFF70"/>
    <w:rsid w:val="75729A3B"/>
    <w:rsid w:val="757C497A"/>
    <w:rsid w:val="75850942"/>
    <w:rsid w:val="75AC0AAA"/>
    <w:rsid w:val="75CBDF8F"/>
    <w:rsid w:val="75D816E9"/>
    <w:rsid w:val="75F66224"/>
    <w:rsid w:val="75FAB60F"/>
    <w:rsid w:val="7607FF5A"/>
    <w:rsid w:val="760CF52A"/>
    <w:rsid w:val="76105E67"/>
    <w:rsid w:val="7610C9B2"/>
    <w:rsid w:val="76133674"/>
    <w:rsid w:val="761D7710"/>
    <w:rsid w:val="76376CC4"/>
    <w:rsid w:val="7644E159"/>
    <w:rsid w:val="7668EE0D"/>
    <w:rsid w:val="7669788A"/>
    <w:rsid w:val="766C0E64"/>
    <w:rsid w:val="767412EC"/>
    <w:rsid w:val="767FCE72"/>
    <w:rsid w:val="769D6C45"/>
    <w:rsid w:val="76C5FD09"/>
    <w:rsid w:val="76EB74E8"/>
    <w:rsid w:val="76FAC1A5"/>
    <w:rsid w:val="7706CFD1"/>
    <w:rsid w:val="770DFBE7"/>
    <w:rsid w:val="771B5611"/>
    <w:rsid w:val="772911E2"/>
    <w:rsid w:val="774E16D8"/>
    <w:rsid w:val="774F602A"/>
    <w:rsid w:val="775AC2FE"/>
    <w:rsid w:val="776D32CF"/>
    <w:rsid w:val="7793E4DD"/>
    <w:rsid w:val="779E1087"/>
    <w:rsid w:val="77A1AE29"/>
    <w:rsid w:val="77A515DB"/>
    <w:rsid w:val="77AFF9D5"/>
    <w:rsid w:val="77D40855"/>
    <w:rsid w:val="77D5FA84"/>
    <w:rsid w:val="77D6F028"/>
    <w:rsid w:val="781C0876"/>
    <w:rsid w:val="78210007"/>
    <w:rsid w:val="78363E08"/>
    <w:rsid w:val="7837ACB6"/>
    <w:rsid w:val="7845FAD4"/>
    <w:rsid w:val="787D46E5"/>
    <w:rsid w:val="787E1C02"/>
    <w:rsid w:val="788EF60C"/>
    <w:rsid w:val="789A9642"/>
    <w:rsid w:val="789B3ED8"/>
    <w:rsid w:val="789DAE3D"/>
    <w:rsid w:val="78A4B0A7"/>
    <w:rsid w:val="78C764AF"/>
    <w:rsid w:val="78D9AD57"/>
    <w:rsid w:val="78DDF079"/>
    <w:rsid w:val="78E83A8C"/>
    <w:rsid w:val="78FB5F13"/>
    <w:rsid w:val="79017C00"/>
    <w:rsid w:val="7910368E"/>
    <w:rsid w:val="792FDC20"/>
    <w:rsid w:val="7946B197"/>
    <w:rsid w:val="795D6E8B"/>
    <w:rsid w:val="7971775F"/>
    <w:rsid w:val="797E5677"/>
    <w:rsid w:val="7984229E"/>
    <w:rsid w:val="79AA6419"/>
    <w:rsid w:val="79C95F3E"/>
    <w:rsid w:val="79CB96BA"/>
    <w:rsid w:val="79E51B30"/>
    <w:rsid w:val="79E748C5"/>
    <w:rsid w:val="79EB59E3"/>
    <w:rsid w:val="79ECD010"/>
    <w:rsid w:val="79FDBDED"/>
    <w:rsid w:val="7A13B18D"/>
    <w:rsid w:val="7A19152F"/>
    <w:rsid w:val="7A28A009"/>
    <w:rsid w:val="7A2FEB77"/>
    <w:rsid w:val="7A35C1B0"/>
    <w:rsid w:val="7A494984"/>
    <w:rsid w:val="7A58F611"/>
    <w:rsid w:val="7A6B32F2"/>
    <w:rsid w:val="7A7B08CC"/>
    <w:rsid w:val="7AD708A9"/>
    <w:rsid w:val="7B056A7B"/>
    <w:rsid w:val="7B06669A"/>
    <w:rsid w:val="7B081A0A"/>
    <w:rsid w:val="7B2A5B1C"/>
    <w:rsid w:val="7B2E44B0"/>
    <w:rsid w:val="7B3599FB"/>
    <w:rsid w:val="7B404333"/>
    <w:rsid w:val="7B67D975"/>
    <w:rsid w:val="7B6B3410"/>
    <w:rsid w:val="7B8976AC"/>
    <w:rsid w:val="7B900C77"/>
    <w:rsid w:val="7B93CA7E"/>
    <w:rsid w:val="7BB10C9A"/>
    <w:rsid w:val="7BBEAEA3"/>
    <w:rsid w:val="7BCA15AD"/>
    <w:rsid w:val="7BD1B3FF"/>
    <w:rsid w:val="7C1324A9"/>
    <w:rsid w:val="7C1DED70"/>
    <w:rsid w:val="7C349614"/>
    <w:rsid w:val="7C42A91C"/>
    <w:rsid w:val="7C709958"/>
    <w:rsid w:val="7C71EB80"/>
    <w:rsid w:val="7C9C69EC"/>
    <w:rsid w:val="7CACA024"/>
    <w:rsid w:val="7CB07367"/>
    <w:rsid w:val="7CB72E16"/>
    <w:rsid w:val="7CE73AC9"/>
    <w:rsid w:val="7CEFD287"/>
    <w:rsid w:val="7CF3F95E"/>
    <w:rsid w:val="7D18B173"/>
    <w:rsid w:val="7D3B4A2D"/>
    <w:rsid w:val="7D4873C5"/>
    <w:rsid w:val="7D4A7DA6"/>
    <w:rsid w:val="7D6D96C5"/>
    <w:rsid w:val="7D78FE4E"/>
    <w:rsid w:val="7D846508"/>
    <w:rsid w:val="7D91C5AA"/>
    <w:rsid w:val="7DA22AD0"/>
    <w:rsid w:val="7DB58980"/>
    <w:rsid w:val="7DB9E7D9"/>
    <w:rsid w:val="7DCFA869"/>
    <w:rsid w:val="7DD120A5"/>
    <w:rsid w:val="7DE8376F"/>
    <w:rsid w:val="7DF3F005"/>
    <w:rsid w:val="7DFA8F81"/>
    <w:rsid w:val="7E07C2CC"/>
    <w:rsid w:val="7E17511C"/>
    <w:rsid w:val="7E2E8773"/>
    <w:rsid w:val="7E487746"/>
    <w:rsid w:val="7E5031B8"/>
    <w:rsid w:val="7E5A2DEC"/>
    <w:rsid w:val="7E5CE01F"/>
    <w:rsid w:val="7E775878"/>
    <w:rsid w:val="7E847F55"/>
    <w:rsid w:val="7E8753CA"/>
    <w:rsid w:val="7E973912"/>
    <w:rsid w:val="7EA4D49B"/>
    <w:rsid w:val="7ECCCFDA"/>
    <w:rsid w:val="7ECCDA08"/>
    <w:rsid w:val="7EF05B5B"/>
    <w:rsid w:val="7EF7B565"/>
    <w:rsid w:val="7EFB91B7"/>
    <w:rsid w:val="7F10DA11"/>
    <w:rsid w:val="7F1B2261"/>
    <w:rsid w:val="7F1D7DD6"/>
    <w:rsid w:val="7F285B9C"/>
    <w:rsid w:val="7F3204CC"/>
    <w:rsid w:val="7F3D6F25"/>
    <w:rsid w:val="7F565DBA"/>
    <w:rsid w:val="7F7733C8"/>
    <w:rsid w:val="7F8CC46F"/>
    <w:rsid w:val="7F98DE45"/>
    <w:rsid w:val="7F9CE5F9"/>
    <w:rsid w:val="7FA84710"/>
    <w:rsid w:val="7FB38D3E"/>
    <w:rsid w:val="7FC44FA4"/>
    <w:rsid w:val="7FD207D8"/>
    <w:rsid w:val="7FD604C3"/>
    <w:rsid w:val="7FDE1D73"/>
    <w:rsid w:val="7FE72922"/>
    <w:rsid w:val="7FEE41A2"/>
    <w:rsid w:val="7FEF4B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26A34"/>
  <w15:chartTrackingRefBased/>
  <w15:docId w15:val="{4994415C-BDE0-47CD-8F18-F879534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Fließtext"/>
    <w:qFormat/>
    <w:rsid w:val="00532E89"/>
    <w:pPr>
      <w:spacing w:before="114" w:after="0" w:line="260" w:lineRule="atLeast"/>
      <w:jc w:val="both"/>
    </w:pPr>
    <w:rPr>
      <w:rFonts w:ascii="Myriad Pro" w:hAnsi="Myriad Pro"/>
      <w:sz w:val="20"/>
    </w:rPr>
  </w:style>
  <w:style w:type="paragraph" w:styleId="berschrift1">
    <w:name w:val="heading 1"/>
    <w:basedOn w:val="Standard"/>
    <w:next w:val="Standard"/>
    <w:link w:val="berschrift1Zchn"/>
    <w:uiPriority w:val="9"/>
    <w:qFormat/>
    <w:rsid w:val="00775F15"/>
    <w:pPr>
      <w:keepNext/>
      <w:keepLines/>
      <w:spacing w:before="240" w:after="300" w:line="432" w:lineRule="atLeast"/>
      <w:jc w:val="left"/>
      <w:outlineLvl w:val="0"/>
    </w:pPr>
    <w:rPr>
      <w:rFonts w:ascii="Minion Pro" w:eastAsiaTheme="majorEastAsia" w:hAnsi="Minion Pro" w:cstheme="majorBidi"/>
      <w:b/>
      <w:color w:val="004250"/>
      <w:sz w:val="36"/>
      <w:szCs w:val="32"/>
    </w:rPr>
  </w:style>
  <w:style w:type="paragraph" w:styleId="berschrift2">
    <w:name w:val="heading 2"/>
    <w:basedOn w:val="Standard"/>
    <w:next w:val="Standard"/>
    <w:link w:val="berschrift2Zchn"/>
    <w:uiPriority w:val="3"/>
    <w:unhideWhenUsed/>
    <w:qFormat/>
    <w:rsid w:val="00F30205"/>
    <w:pPr>
      <w:spacing w:before="340" w:line="288" w:lineRule="atLeast"/>
      <w:contextualSpacing/>
      <w:jc w:val="left"/>
      <w:outlineLvl w:val="1"/>
    </w:pPr>
    <w:rPr>
      <w:rFonts w:ascii="Myriad Pro Light" w:eastAsiaTheme="majorEastAsia" w:hAnsi="Myriad Pro Light" w:cstheme="majorBidi"/>
      <w:b/>
      <w:sz w:val="24"/>
      <w:szCs w:val="26"/>
    </w:rPr>
  </w:style>
  <w:style w:type="paragraph" w:styleId="berschrift3">
    <w:name w:val="heading 3"/>
    <w:basedOn w:val="Standard"/>
    <w:next w:val="Standard"/>
    <w:link w:val="berschrift3Zchn"/>
    <w:uiPriority w:val="3"/>
    <w:unhideWhenUsed/>
    <w:qFormat/>
    <w:rsid w:val="00E153EF"/>
    <w:pPr>
      <w:keepNext/>
      <w:keepLines/>
      <w:spacing w:before="228"/>
      <w:jc w:val="left"/>
      <w:outlineLvl w:val="2"/>
    </w:pPr>
    <w:rPr>
      <w:rFonts w:ascii="Myriad Pro Light" w:eastAsiaTheme="majorEastAsia" w:hAnsi="Myriad Pro Light" w:cstheme="majorBidi"/>
      <w:b/>
      <w:noProof/>
      <w:szCs w:val="24"/>
      <w:lang w:val="en-US"/>
    </w:rPr>
  </w:style>
  <w:style w:type="paragraph" w:styleId="berschrift4">
    <w:name w:val="heading 4"/>
    <w:basedOn w:val="Standard"/>
    <w:next w:val="Standard"/>
    <w:link w:val="berschrift4Zchn"/>
    <w:uiPriority w:val="9"/>
    <w:semiHidden/>
    <w:unhideWhenUsed/>
    <w:rsid w:val="009E17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1B85"/>
    <w:rPr>
      <w:rFonts w:ascii="Minion Pro" w:eastAsiaTheme="majorEastAsia" w:hAnsi="Minion Pro" w:cstheme="majorBidi"/>
      <w:b/>
      <w:color w:val="004250"/>
      <w:sz w:val="36"/>
      <w:szCs w:val="32"/>
    </w:rPr>
  </w:style>
  <w:style w:type="character" w:customStyle="1" w:styleId="berschrift3Zchn">
    <w:name w:val="Überschrift 3 Zchn"/>
    <w:basedOn w:val="Absatz-Standardschriftart"/>
    <w:link w:val="berschrift3"/>
    <w:uiPriority w:val="3"/>
    <w:rsid w:val="00E91B85"/>
    <w:rPr>
      <w:rFonts w:ascii="Myriad Pro Light" w:eastAsiaTheme="majorEastAsia" w:hAnsi="Myriad Pro Light" w:cstheme="majorBidi"/>
      <w:b/>
      <w:noProof/>
      <w:sz w:val="20"/>
      <w:szCs w:val="24"/>
      <w:lang w:val="en-US"/>
    </w:rPr>
  </w:style>
  <w:style w:type="paragraph" w:customStyle="1" w:styleId="AufzhlungmitQuadrat">
    <w:name w:val="Aufzählung mit Quadrat"/>
    <w:basedOn w:val="Listenabsatz"/>
    <w:qFormat/>
    <w:rsid w:val="00EE7F21"/>
    <w:pPr>
      <w:numPr>
        <w:numId w:val="13"/>
      </w:numPr>
      <w:spacing w:after="120"/>
    </w:pPr>
    <w:rPr>
      <w:rFonts w:ascii="Myriad Pro" w:hAnsi="Myriad Pro"/>
      <w:noProof/>
      <w:lang w:val="en-US"/>
    </w:rPr>
  </w:style>
  <w:style w:type="paragraph" w:customStyle="1" w:styleId="NummerierteAufzhlung">
    <w:name w:val="Nummerierte Aufzählung"/>
    <w:basedOn w:val="AufzhlungmitQuadrat"/>
    <w:link w:val="NummerierteAufzhlungZchn"/>
    <w:qFormat/>
    <w:rsid w:val="00630B31"/>
    <w:pPr>
      <w:numPr>
        <w:numId w:val="7"/>
      </w:numPr>
      <w:spacing w:line="260" w:lineRule="atLeast"/>
      <w:ind w:left="380" w:hanging="380"/>
      <w:jc w:val="left"/>
    </w:pPr>
  </w:style>
  <w:style w:type="character" w:customStyle="1" w:styleId="NummerierteAufzhlungZchn">
    <w:name w:val="Nummerierte Aufzählung Zchn"/>
    <w:basedOn w:val="Absatz-Standardschriftart"/>
    <w:link w:val="NummerierteAufzhlung"/>
    <w:rsid w:val="00630B31"/>
    <w:rPr>
      <w:rFonts w:ascii="Myriad Pro" w:hAnsi="Myriad Pro" w:cs="Times New Roman"/>
      <w:noProof/>
      <w:sz w:val="20"/>
      <w:lang w:val="en-US" w:eastAsia="de-DE"/>
    </w:rPr>
  </w:style>
  <w:style w:type="paragraph" w:styleId="Listenabsatz">
    <w:name w:val="List Paragraph"/>
    <w:basedOn w:val="Standard"/>
    <w:next w:val="Aufzhlungszeichen"/>
    <w:link w:val="ListenabsatzZchn"/>
    <w:uiPriority w:val="34"/>
    <w:qFormat/>
    <w:rsid w:val="0084211B"/>
    <w:pPr>
      <w:numPr>
        <w:numId w:val="10"/>
      </w:numPr>
      <w:spacing w:after="240" w:line="360" w:lineRule="auto"/>
      <w:contextualSpacing/>
    </w:pPr>
    <w:rPr>
      <w:rFonts w:ascii="BundesSans Office" w:hAnsi="BundesSans Office" w:cs="Times New Roman"/>
      <w:lang w:eastAsia="de-DE"/>
    </w:rPr>
  </w:style>
  <w:style w:type="paragraph" w:customStyle="1" w:styleId="GrauerText">
    <w:name w:val="Grauer Text"/>
    <w:basedOn w:val="Standard"/>
    <w:link w:val="GrauerTextZchn"/>
    <w:semiHidden/>
    <w:rsid w:val="004C62D0"/>
    <w:pPr>
      <w:shd w:val="clear" w:color="auto" w:fill="F2F2F2" w:themeFill="background1" w:themeFillShade="F2"/>
      <w:spacing w:line="240" w:lineRule="auto"/>
    </w:pPr>
    <w:rPr>
      <w:rFonts w:ascii="Open Sans" w:hAnsi="Open Sans" w:cs="Open Sans"/>
      <w:sz w:val="18"/>
      <w:szCs w:val="18"/>
    </w:rPr>
  </w:style>
  <w:style w:type="character" w:customStyle="1" w:styleId="GrauerTextZchn">
    <w:name w:val="Grauer Text Zchn"/>
    <w:basedOn w:val="Absatz-Standardschriftart"/>
    <w:link w:val="GrauerText"/>
    <w:semiHidden/>
    <w:rsid w:val="00D11724"/>
    <w:rPr>
      <w:rFonts w:ascii="Open Sans" w:hAnsi="Open Sans" w:cs="Open Sans"/>
      <w:sz w:val="18"/>
      <w:szCs w:val="18"/>
      <w:shd w:val="clear" w:color="auto" w:fill="F2F2F2" w:themeFill="background1" w:themeFillShade="F2"/>
    </w:rPr>
  </w:style>
  <w:style w:type="paragraph" w:styleId="Verzeichnis1">
    <w:name w:val="toc 1"/>
    <w:basedOn w:val="Standard"/>
    <w:next w:val="Standard"/>
    <w:uiPriority w:val="39"/>
    <w:unhideWhenUsed/>
    <w:rsid w:val="0037270D"/>
    <w:pPr>
      <w:spacing w:before="360"/>
      <w:jc w:val="left"/>
    </w:pPr>
    <w:rPr>
      <w:rFonts w:asciiTheme="majorHAnsi" w:hAnsiTheme="majorHAnsi" w:cstheme="majorHAnsi"/>
      <w:b/>
      <w:bCs/>
      <w:caps/>
      <w:sz w:val="24"/>
      <w:szCs w:val="24"/>
    </w:rPr>
  </w:style>
  <w:style w:type="paragraph" w:styleId="Verzeichnis2">
    <w:name w:val="toc 2"/>
    <w:basedOn w:val="Standard"/>
    <w:next w:val="Standard"/>
    <w:uiPriority w:val="39"/>
    <w:unhideWhenUsed/>
    <w:rsid w:val="0037270D"/>
    <w:pPr>
      <w:spacing w:before="240"/>
      <w:jc w:val="left"/>
    </w:pPr>
    <w:rPr>
      <w:rFonts w:asciiTheme="minorHAnsi" w:hAnsiTheme="minorHAnsi" w:cstheme="minorHAnsi"/>
      <w:b/>
      <w:bCs/>
      <w:szCs w:val="20"/>
    </w:rPr>
  </w:style>
  <w:style w:type="character" w:customStyle="1" w:styleId="ListenabsatzZchn">
    <w:name w:val="Listenabsatz Zchn"/>
    <w:basedOn w:val="Absatz-Standardschriftart"/>
    <w:link w:val="Listenabsatz"/>
    <w:uiPriority w:val="34"/>
    <w:qFormat/>
    <w:rsid w:val="0084211B"/>
    <w:rPr>
      <w:rFonts w:ascii="BundesSans Office" w:hAnsi="BundesSans Office" w:cs="Times New Roman"/>
      <w:lang w:eastAsia="de-DE"/>
    </w:rPr>
  </w:style>
  <w:style w:type="paragraph" w:styleId="Aufzhlungszeichen">
    <w:name w:val="List Bullet"/>
    <w:basedOn w:val="Standard"/>
    <w:uiPriority w:val="99"/>
    <w:unhideWhenUsed/>
    <w:rsid w:val="0084211B"/>
    <w:pPr>
      <w:contextualSpacing/>
    </w:pPr>
  </w:style>
  <w:style w:type="paragraph" w:styleId="Textkrper">
    <w:name w:val="Body Text"/>
    <w:basedOn w:val="Standard"/>
    <w:link w:val="TextkrperZchn"/>
    <w:uiPriority w:val="1"/>
    <w:rsid w:val="007A5BC2"/>
    <w:pPr>
      <w:widowControl w:val="0"/>
      <w:autoSpaceDE w:val="0"/>
      <w:autoSpaceDN w:val="0"/>
      <w:spacing w:before="4" w:line="240" w:lineRule="auto"/>
      <w:ind w:left="40"/>
    </w:pPr>
    <w:rPr>
      <w:rFonts w:ascii="Trebuchet MS" w:eastAsia="Trebuchet MS" w:hAnsi="Trebuchet MS" w:cs="Trebuchet MS"/>
      <w:szCs w:val="20"/>
    </w:rPr>
  </w:style>
  <w:style w:type="character" w:customStyle="1" w:styleId="TextkrperZchn">
    <w:name w:val="Textkörper Zchn"/>
    <w:basedOn w:val="Absatz-Standardschriftart"/>
    <w:link w:val="Textkrper"/>
    <w:uiPriority w:val="1"/>
    <w:rsid w:val="007A5BC2"/>
    <w:rPr>
      <w:rFonts w:ascii="Trebuchet MS" w:eastAsia="Trebuchet MS" w:hAnsi="Trebuchet MS" w:cs="Trebuchet MS"/>
      <w:sz w:val="20"/>
      <w:szCs w:val="20"/>
    </w:rPr>
  </w:style>
  <w:style w:type="character" w:styleId="Hyperlink">
    <w:name w:val="Hyperlink"/>
    <w:basedOn w:val="Absatz-Standardschriftart"/>
    <w:uiPriority w:val="99"/>
    <w:unhideWhenUsed/>
    <w:rsid w:val="005C71CA"/>
    <w:rPr>
      <w:color w:val="0563C1" w:themeColor="hyperlink"/>
      <w:u w:val="single"/>
    </w:rPr>
  </w:style>
  <w:style w:type="paragraph" w:styleId="Kopfzeile">
    <w:name w:val="header"/>
    <w:basedOn w:val="Standard"/>
    <w:link w:val="KopfzeileZchn"/>
    <w:uiPriority w:val="99"/>
    <w:unhideWhenUsed/>
    <w:rsid w:val="00FF3EF3"/>
    <w:pPr>
      <w:tabs>
        <w:tab w:val="center" w:pos="4536"/>
        <w:tab w:val="right" w:pos="9072"/>
      </w:tabs>
      <w:spacing w:line="240" w:lineRule="auto"/>
    </w:pPr>
  </w:style>
  <w:style w:type="character" w:customStyle="1" w:styleId="berschrift2Zchn">
    <w:name w:val="Überschrift 2 Zchn"/>
    <w:basedOn w:val="Absatz-Standardschriftart"/>
    <w:link w:val="berschrift2"/>
    <w:uiPriority w:val="3"/>
    <w:rsid w:val="00E91B85"/>
    <w:rPr>
      <w:rFonts w:ascii="Myriad Pro Light" w:eastAsiaTheme="majorEastAsia" w:hAnsi="Myriad Pro Light" w:cstheme="majorBidi"/>
      <w:b/>
      <w:sz w:val="24"/>
      <w:szCs w:val="26"/>
    </w:rPr>
  </w:style>
  <w:style w:type="character" w:customStyle="1" w:styleId="KopfzeileZchn">
    <w:name w:val="Kopfzeile Zchn"/>
    <w:basedOn w:val="Absatz-Standardschriftart"/>
    <w:link w:val="Kopfzeile"/>
    <w:uiPriority w:val="99"/>
    <w:rsid w:val="00FF3EF3"/>
    <w:rPr>
      <w:rFonts w:ascii="Myriad Pro" w:hAnsi="Myriad Pro"/>
      <w:sz w:val="20"/>
    </w:rPr>
  </w:style>
  <w:style w:type="paragraph" w:styleId="Fuzeile">
    <w:name w:val="footer"/>
    <w:basedOn w:val="Standard"/>
    <w:link w:val="FuzeileZchn"/>
    <w:uiPriority w:val="99"/>
    <w:unhideWhenUsed/>
    <w:rsid w:val="00FF3EF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F3EF3"/>
    <w:rPr>
      <w:rFonts w:ascii="Myriad Pro" w:hAnsi="Myriad Pro"/>
      <w:sz w:val="20"/>
    </w:rPr>
  </w:style>
  <w:style w:type="paragraph" w:styleId="Titel">
    <w:name w:val="Title"/>
    <w:aliases w:val="Umschlag Titel"/>
    <w:basedOn w:val="Standard"/>
    <w:next w:val="Standard"/>
    <w:link w:val="TitelZchn"/>
    <w:uiPriority w:val="4"/>
    <w:qFormat/>
    <w:rsid w:val="00775F15"/>
    <w:pPr>
      <w:spacing w:before="0" w:line="760" w:lineRule="atLeast"/>
      <w:ind w:right="567"/>
      <w:contextualSpacing/>
      <w:jc w:val="right"/>
    </w:pPr>
    <w:rPr>
      <w:rFonts w:ascii="Minion Pro SmBd" w:eastAsiaTheme="majorEastAsia" w:hAnsi="Minion Pro SmBd" w:cstheme="majorBidi"/>
      <w:color w:val="336873"/>
      <w:spacing w:val="-10"/>
      <w:kern w:val="28"/>
      <w:sz w:val="72"/>
      <w:szCs w:val="56"/>
    </w:rPr>
  </w:style>
  <w:style w:type="character" w:customStyle="1" w:styleId="TitelZchn">
    <w:name w:val="Titel Zchn"/>
    <w:aliases w:val="Umschlag Titel Zchn"/>
    <w:basedOn w:val="Absatz-Standardschriftart"/>
    <w:link w:val="Titel"/>
    <w:uiPriority w:val="4"/>
    <w:rsid w:val="00E91B85"/>
    <w:rPr>
      <w:rFonts w:ascii="Minion Pro SmBd" w:eastAsiaTheme="majorEastAsia" w:hAnsi="Minion Pro SmBd" w:cstheme="majorBidi"/>
      <w:color w:val="336873"/>
      <w:spacing w:val="-10"/>
      <w:kern w:val="28"/>
      <w:sz w:val="72"/>
      <w:szCs w:val="56"/>
    </w:rPr>
  </w:style>
  <w:style w:type="paragraph" w:styleId="Inhaltsverzeichnisberschrift">
    <w:name w:val="TOC Heading"/>
    <w:basedOn w:val="berschrift1"/>
    <w:next w:val="Standard"/>
    <w:uiPriority w:val="39"/>
    <w:qFormat/>
    <w:rsid w:val="00652B32"/>
    <w:pPr>
      <w:outlineLvl w:val="9"/>
    </w:pPr>
    <w:rPr>
      <w:rFonts w:ascii="Myriad Pro" w:hAnsi="Myriad Pro"/>
      <w:b w:val="0"/>
      <w:lang w:eastAsia="de-DE"/>
    </w:rPr>
  </w:style>
  <w:style w:type="paragraph" w:customStyle="1" w:styleId="berschrift">
    <w:name w:val="Überschrift"/>
    <w:basedOn w:val="berschrift1"/>
    <w:link w:val="berschriftZchn"/>
    <w:uiPriority w:val="2"/>
    <w:qFormat/>
    <w:rsid w:val="008156B8"/>
    <w:pPr>
      <w:spacing w:before="228"/>
    </w:pPr>
  </w:style>
  <w:style w:type="character" w:customStyle="1" w:styleId="berschrift4Zchn">
    <w:name w:val="Überschrift 4 Zchn"/>
    <w:basedOn w:val="Absatz-Standardschriftart"/>
    <w:link w:val="berschrift4"/>
    <w:uiPriority w:val="9"/>
    <w:semiHidden/>
    <w:rsid w:val="009E17E4"/>
    <w:rPr>
      <w:rFonts w:asciiTheme="majorHAnsi" w:eastAsiaTheme="majorEastAsia" w:hAnsiTheme="majorHAnsi" w:cstheme="majorBidi"/>
      <w:i/>
      <w:iCs/>
      <w:color w:val="2E74B5" w:themeColor="accent1" w:themeShade="BF"/>
      <w:sz w:val="20"/>
    </w:rPr>
  </w:style>
  <w:style w:type="character" w:customStyle="1" w:styleId="berschriftZchn">
    <w:name w:val="Überschrift Zchn"/>
    <w:basedOn w:val="berschrift1Zchn"/>
    <w:link w:val="berschrift"/>
    <w:uiPriority w:val="2"/>
    <w:rsid w:val="007B0599"/>
    <w:rPr>
      <w:rFonts w:ascii="Minion Pro" w:eastAsiaTheme="majorEastAsia" w:hAnsi="Minion Pro" w:cstheme="majorBidi"/>
      <w:b/>
      <w:color w:val="004250"/>
      <w:sz w:val="36"/>
      <w:szCs w:val="32"/>
    </w:rPr>
  </w:style>
  <w:style w:type="paragraph" w:styleId="Verzeichnis3">
    <w:name w:val="toc 3"/>
    <w:basedOn w:val="Standard"/>
    <w:next w:val="Standard"/>
    <w:autoRedefine/>
    <w:uiPriority w:val="39"/>
    <w:unhideWhenUsed/>
    <w:rsid w:val="003365A9"/>
    <w:pPr>
      <w:spacing w:before="0"/>
      <w:ind w:left="200"/>
      <w:jc w:val="left"/>
    </w:pPr>
    <w:rPr>
      <w:rFonts w:asciiTheme="minorHAnsi" w:hAnsiTheme="minorHAnsi" w:cstheme="minorHAnsi"/>
      <w:szCs w:val="20"/>
    </w:rPr>
  </w:style>
  <w:style w:type="paragraph" w:styleId="Beschriftung">
    <w:name w:val="caption"/>
    <w:aliases w:val="Bild Beschriftung"/>
    <w:basedOn w:val="Standard"/>
    <w:next w:val="Standard"/>
    <w:link w:val="BeschriftungZchn"/>
    <w:unhideWhenUsed/>
    <w:qFormat/>
    <w:rsid w:val="00D90E0E"/>
    <w:pPr>
      <w:keepNext/>
      <w:spacing w:before="0" w:line="192" w:lineRule="atLeast"/>
      <w:jc w:val="left"/>
    </w:pPr>
    <w:rPr>
      <w:iCs/>
      <w:sz w:val="16"/>
      <w:szCs w:val="18"/>
    </w:rPr>
  </w:style>
  <w:style w:type="paragraph" w:styleId="Funotentext">
    <w:name w:val="footnote text"/>
    <w:basedOn w:val="Standard"/>
    <w:link w:val="FunotentextZchn"/>
    <w:uiPriority w:val="99"/>
    <w:semiHidden/>
    <w:unhideWhenUsed/>
    <w:rsid w:val="00E33A70"/>
    <w:pPr>
      <w:spacing w:line="240" w:lineRule="auto"/>
    </w:pPr>
    <w:rPr>
      <w:szCs w:val="20"/>
    </w:rPr>
  </w:style>
  <w:style w:type="character" w:customStyle="1" w:styleId="FunotentextZchn">
    <w:name w:val="Fußnotentext Zchn"/>
    <w:basedOn w:val="Absatz-Standardschriftart"/>
    <w:link w:val="Funotentext"/>
    <w:uiPriority w:val="99"/>
    <w:semiHidden/>
    <w:rsid w:val="00E33A70"/>
    <w:rPr>
      <w:rFonts w:ascii="Myriad Pro" w:hAnsi="Myriad Pro"/>
      <w:sz w:val="20"/>
      <w:szCs w:val="20"/>
    </w:rPr>
  </w:style>
  <w:style w:type="character" w:styleId="Funotenzeichen">
    <w:name w:val="footnote reference"/>
    <w:basedOn w:val="Absatz-Standardschriftart"/>
    <w:uiPriority w:val="99"/>
    <w:unhideWhenUsed/>
    <w:rsid w:val="00432C45"/>
    <w:rPr>
      <w:rFonts w:ascii="Myriad Pro" w:hAnsi="Myriad Pro"/>
      <w:b w:val="0"/>
      <w:i w:val="0"/>
      <w:caps w:val="0"/>
      <w:smallCaps w:val="0"/>
      <w:strike w:val="0"/>
      <w:dstrike w:val="0"/>
      <w:vanish w:val="0"/>
      <w:spacing w:val="0"/>
      <w:w w:val="100"/>
      <w:position w:val="0"/>
      <w:sz w:val="16"/>
      <w:u w:val="none"/>
      <w:vertAlign w:val="superscript"/>
      <w14:ligatures w14:val="standard"/>
      <w14:numForm w14:val="default"/>
      <w14:numSpacing w14:val="default"/>
      <w14:stylisticSets/>
    </w:rPr>
  </w:style>
  <w:style w:type="paragraph" w:customStyle="1" w:styleId="Funote">
    <w:name w:val="Fußnote"/>
    <w:basedOn w:val="Funotentext"/>
    <w:link w:val="FunoteZchn"/>
    <w:qFormat/>
    <w:rsid w:val="00D11724"/>
    <w:pPr>
      <w:tabs>
        <w:tab w:val="left" w:pos="2835"/>
      </w:tabs>
      <w:spacing w:before="0" w:line="192" w:lineRule="atLeast"/>
      <w:jc w:val="left"/>
    </w:pPr>
    <w:rPr>
      <w:sz w:val="16"/>
      <w:szCs w:val="16"/>
    </w:rPr>
  </w:style>
  <w:style w:type="paragraph" w:styleId="Verzeichnis4">
    <w:name w:val="toc 4"/>
    <w:basedOn w:val="Standard"/>
    <w:next w:val="Standard"/>
    <w:autoRedefine/>
    <w:uiPriority w:val="39"/>
    <w:unhideWhenUsed/>
    <w:rsid w:val="0037270D"/>
    <w:pPr>
      <w:spacing w:before="0"/>
      <w:ind w:left="400"/>
      <w:jc w:val="left"/>
    </w:pPr>
    <w:rPr>
      <w:rFonts w:asciiTheme="minorHAnsi" w:hAnsiTheme="minorHAnsi" w:cstheme="minorHAnsi"/>
      <w:szCs w:val="20"/>
    </w:rPr>
  </w:style>
  <w:style w:type="character" w:customStyle="1" w:styleId="FunoteZchn">
    <w:name w:val="Fußnote Zchn"/>
    <w:basedOn w:val="FunotentextZchn"/>
    <w:link w:val="Funote"/>
    <w:rsid w:val="00D11724"/>
    <w:rPr>
      <w:rFonts w:ascii="Myriad Pro" w:hAnsi="Myriad Pro"/>
      <w:sz w:val="16"/>
      <w:szCs w:val="16"/>
    </w:rPr>
  </w:style>
  <w:style w:type="paragraph" w:customStyle="1" w:styleId="Schmutztitel">
    <w:name w:val="Schmutztitel"/>
    <w:basedOn w:val="Standard"/>
    <w:link w:val="SchmutztitelZchn"/>
    <w:uiPriority w:val="9"/>
    <w:qFormat/>
    <w:rsid w:val="00630B31"/>
    <w:pPr>
      <w:spacing w:before="3440" w:line="420" w:lineRule="atLeast"/>
      <w:jc w:val="center"/>
    </w:pPr>
    <w:rPr>
      <w:rFonts w:ascii="Myriad Pro Light" w:eastAsia="Myriad Pro Light" w:hAnsi="Myriad Pro Light" w:cs="Myriad Pro Light"/>
      <w:b/>
      <w:bCs/>
      <w:color w:val="004250"/>
      <w:sz w:val="36"/>
      <w:szCs w:val="36"/>
    </w:rPr>
  </w:style>
  <w:style w:type="paragraph" w:styleId="Untertitel">
    <w:name w:val="Subtitle"/>
    <w:aliases w:val="Untertitel Schmutztitel"/>
    <w:basedOn w:val="Standard"/>
    <w:next w:val="Standard"/>
    <w:link w:val="UntertitelZchn"/>
    <w:uiPriority w:val="9"/>
    <w:qFormat/>
    <w:rsid w:val="004B130D"/>
    <w:pPr>
      <w:spacing w:before="228" w:line="320" w:lineRule="atLeast"/>
      <w:jc w:val="center"/>
    </w:pPr>
    <w:rPr>
      <w:rFonts w:eastAsia="Myriad Pro" w:cs="Myriad Pro"/>
      <w:position w:val="-1"/>
      <w:sz w:val="28"/>
      <w:szCs w:val="28"/>
    </w:rPr>
  </w:style>
  <w:style w:type="character" w:customStyle="1" w:styleId="SchmutztitelZchn">
    <w:name w:val="Schmutztitel Zchn"/>
    <w:basedOn w:val="Absatz-Standardschriftart"/>
    <w:link w:val="Schmutztitel"/>
    <w:uiPriority w:val="9"/>
    <w:rsid w:val="00630B31"/>
    <w:rPr>
      <w:rFonts w:ascii="Myriad Pro Light" w:eastAsia="Myriad Pro Light" w:hAnsi="Myriad Pro Light" w:cs="Myriad Pro Light"/>
      <w:b/>
      <w:bCs/>
      <w:color w:val="004250"/>
      <w:sz w:val="36"/>
      <w:szCs w:val="36"/>
    </w:rPr>
  </w:style>
  <w:style w:type="character" w:customStyle="1" w:styleId="UntertitelZchn">
    <w:name w:val="Untertitel Zchn"/>
    <w:aliases w:val="Untertitel Schmutztitel Zchn"/>
    <w:basedOn w:val="Absatz-Standardschriftart"/>
    <w:link w:val="Untertitel"/>
    <w:uiPriority w:val="9"/>
    <w:rsid w:val="00E91B85"/>
    <w:rPr>
      <w:rFonts w:ascii="Myriad Pro" w:eastAsia="Myriad Pro" w:hAnsi="Myriad Pro" w:cs="Myriad Pro"/>
      <w:position w:val="-1"/>
      <w:sz w:val="28"/>
      <w:szCs w:val="28"/>
    </w:rPr>
  </w:style>
  <w:style w:type="table" w:styleId="Tabellenraster">
    <w:name w:val="Table Grid"/>
    <w:basedOn w:val="NormaleTabelle"/>
    <w:uiPriority w:val="39"/>
    <w:rsid w:val="00EF0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13C07"/>
    <w:pPr>
      <w:spacing w:after="120"/>
    </w:pPr>
  </w:style>
  <w:style w:type="paragraph" w:customStyle="1" w:styleId="Autorenangabe">
    <w:name w:val="Autorenangabe"/>
    <w:basedOn w:val="Standard"/>
    <w:link w:val="AutorenangabeZchn"/>
    <w:qFormat/>
    <w:rsid w:val="00063E58"/>
    <w:pPr>
      <w:spacing w:before="0" w:line="280" w:lineRule="atLeast"/>
      <w:jc w:val="left"/>
    </w:pPr>
    <w:rPr>
      <w:rFonts w:ascii="Myriad Pro Light" w:hAnsi="Myriad Pro Light"/>
      <w:b/>
      <w:bCs/>
      <w:color w:val="FFFFFF" w:themeColor="background1"/>
      <w:sz w:val="24"/>
      <w:szCs w:val="24"/>
    </w:rPr>
  </w:style>
  <w:style w:type="paragraph" w:customStyle="1" w:styleId="BildQuellenangabe">
    <w:name w:val="Bild Quellenangabe"/>
    <w:basedOn w:val="Beschriftung"/>
    <w:link w:val="BildQuellenangabeZchn"/>
    <w:rsid w:val="00D90E0E"/>
    <w:pPr>
      <w:jc w:val="right"/>
    </w:pPr>
    <w:rPr>
      <w:sz w:val="14"/>
      <w:szCs w:val="14"/>
    </w:rPr>
  </w:style>
  <w:style w:type="character" w:customStyle="1" w:styleId="AutorenangabeZchn">
    <w:name w:val="Autorenangabe Zchn"/>
    <w:basedOn w:val="Absatz-Standardschriftart"/>
    <w:link w:val="Autorenangabe"/>
    <w:rsid w:val="00063E58"/>
    <w:rPr>
      <w:rFonts w:ascii="Myriad Pro Light" w:hAnsi="Myriad Pro Light"/>
      <w:b/>
      <w:bCs/>
      <w:color w:val="FFFFFF" w:themeColor="background1"/>
      <w:sz w:val="24"/>
      <w:szCs w:val="24"/>
    </w:rPr>
  </w:style>
  <w:style w:type="table" w:customStyle="1" w:styleId="UBATabellenformatvorlage">
    <w:name w:val="UBA_Tabellenformatvorlage"/>
    <w:basedOn w:val="NormaleTabelle"/>
    <w:uiPriority w:val="99"/>
    <w:rsid w:val="00151349"/>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9CC2E5" w:themeFill="accent1" w:themeFillTint="99"/>
      </w:tcPr>
    </w:tblStylePr>
    <w:tblStylePr w:type="band2Horz">
      <w:tblPr/>
      <w:tcPr>
        <w:shd w:val="clear" w:color="auto" w:fill="F2F2F2" w:themeFill="background1" w:themeFillShade="F2"/>
      </w:tcPr>
    </w:tblStylePr>
  </w:style>
  <w:style w:type="character" w:customStyle="1" w:styleId="UBAFliesstextfett">
    <w:name w:val="UBA_Fliesstext_fett"/>
    <w:uiPriority w:val="1"/>
    <w:unhideWhenUsed/>
    <w:rsid w:val="00151349"/>
    <w:rPr>
      <w:b/>
    </w:rPr>
  </w:style>
  <w:style w:type="numbering" w:customStyle="1" w:styleId="UBAberschriften">
    <w:name w:val="UBA_Überschriften"/>
    <w:basedOn w:val="KeineListe"/>
    <w:uiPriority w:val="99"/>
    <w:rsid w:val="002A42A4"/>
    <w:pPr>
      <w:numPr>
        <w:numId w:val="14"/>
      </w:numPr>
    </w:pPr>
  </w:style>
  <w:style w:type="paragraph" w:customStyle="1" w:styleId="AbbildungBeschriftung">
    <w:name w:val="Abbildung Beschriftung"/>
    <w:basedOn w:val="Standard"/>
    <w:link w:val="AbbildungBeschriftungZchn"/>
    <w:qFormat/>
    <w:rsid w:val="00F64AB5"/>
    <w:pPr>
      <w:keepNext/>
      <w:spacing w:before="340" w:line="220" w:lineRule="atLeast"/>
      <w:contextualSpacing/>
      <w:jc w:val="left"/>
    </w:pPr>
    <w:rPr>
      <w:rFonts w:ascii="Myriad Pro Light" w:hAnsi="Myriad Pro Light"/>
      <w:bCs/>
      <w:iCs/>
      <w:sz w:val="18"/>
      <w:szCs w:val="18"/>
    </w:rPr>
  </w:style>
  <w:style w:type="character" w:customStyle="1" w:styleId="BildQuellenangabeZchn">
    <w:name w:val="Bild Quellenangabe Zchn"/>
    <w:basedOn w:val="BeschriftungZchn"/>
    <w:link w:val="BildQuellenangabe"/>
    <w:rsid w:val="00CA3813"/>
    <w:rPr>
      <w:rFonts w:ascii="Myriad Pro" w:hAnsi="Myriad Pro"/>
      <w:iCs/>
      <w:sz w:val="14"/>
      <w:szCs w:val="14"/>
    </w:rPr>
  </w:style>
  <w:style w:type="paragraph" w:customStyle="1" w:styleId="AbbildungAufzhlung">
    <w:name w:val="Abbildung Aufzählung"/>
    <w:basedOn w:val="AbbildungBeschriftung"/>
    <w:link w:val="AbbildungAufzhlungZchn"/>
    <w:qFormat/>
    <w:rsid w:val="00596E22"/>
    <w:rPr>
      <w:b/>
    </w:rPr>
  </w:style>
  <w:style w:type="table" w:customStyle="1" w:styleId="UBATabellegrau">
    <w:name w:val="UBA_Tabelle_grau"/>
    <w:basedOn w:val="NormaleTabelle"/>
    <w:uiPriority w:val="99"/>
    <w:rsid w:val="002A42A4"/>
    <w:pPr>
      <w:spacing w:after="0" w:line="240" w:lineRule="auto"/>
    </w:pPr>
    <w:rPr>
      <w:color w:val="000000" w:themeColor="text1"/>
    </w:rPr>
    <w:tblPr>
      <w:tblStyleRowBandSize w:val="1"/>
      <w:tblInd w:w="113" w:type="dxa"/>
      <w:tblBorders>
        <w:insideV w:val="single" w:sz="4" w:space="0" w:color="000000" w:themeColor="text1"/>
      </w:tblBorders>
      <w:tblCellMar>
        <w:top w:w="85" w:type="dxa"/>
        <w:bottom w:w="85" w:type="dxa"/>
      </w:tblCellMar>
    </w:tblPr>
    <w:tblStylePr w:type="firstRow">
      <w:tblPr/>
      <w:trPr>
        <w:tblHeader/>
      </w:trPr>
      <w:tcPr>
        <w:shd w:val="clear" w:color="auto" w:fill="BFBFBF" w:themeFill="background1" w:themeFillShade="BF"/>
      </w:tcPr>
    </w:tblStylePr>
    <w:tblStylePr w:type="band2Horz">
      <w:tblPr/>
      <w:tcPr>
        <w:shd w:val="clear" w:color="auto" w:fill="F2F2F2" w:themeFill="background1" w:themeFillShade="F2"/>
      </w:tcPr>
    </w:tblStylePr>
  </w:style>
  <w:style w:type="paragraph" w:styleId="Literaturverzeichnis">
    <w:name w:val="Bibliography"/>
    <w:basedOn w:val="Standard"/>
    <w:next w:val="Standard"/>
    <w:uiPriority w:val="37"/>
    <w:unhideWhenUsed/>
    <w:rsid w:val="00F95944"/>
  </w:style>
  <w:style w:type="paragraph" w:customStyle="1" w:styleId="Quelleformatieren">
    <w:name w:val="Quelle formatieren"/>
    <w:basedOn w:val="Standard"/>
    <w:link w:val="QuelleformatierenZchn"/>
    <w:rsid w:val="00DB5622"/>
    <w:pPr>
      <w:keepNext/>
      <w:spacing w:before="0" w:line="168" w:lineRule="atLeast"/>
      <w:jc w:val="left"/>
    </w:pPr>
    <w:rPr>
      <w:sz w:val="14"/>
      <w:szCs w:val="16"/>
    </w:rPr>
  </w:style>
  <w:style w:type="character" w:customStyle="1" w:styleId="BeschriftungZchn">
    <w:name w:val="Beschriftung Zchn"/>
    <w:aliases w:val="Bild Beschriftung Zchn"/>
    <w:basedOn w:val="Absatz-Standardschriftart"/>
    <w:link w:val="Beschriftung"/>
    <w:uiPriority w:val="2"/>
    <w:rsid w:val="007B0599"/>
    <w:rPr>
      <w:rFonts w:ascii="Myriad Pro" w:hAnsi="Myriad Pro"/>
      <w:iCs/>
      <w:sz w:val="16"/>
      <w:szCs w:val="18"/>
    </w:rPr>
  </w:style>
  <w:style w:type="character" w:customStyle="1" w:styleId="QuelleformatierenZchn">
    <w:name w:val="Quelle formatieren Zchn"/>
    <w:basedOn w:val="BeschriftungZchn"/>
    <w:link w:val="Quelleformatieren"/>
    <w:rsid w:val="00DB5622"/>
    <w:rPr>
      <w:rFonts w:ascii="Myriad Pro" w:hAnsi="Myriad Pro"/>
      <w:iCs w:val="0"/>
      <w:sz w:val="14"/>
      <w:szCs w:val="16"/>
    </w:rPr>
  </w:style>
  <w:style w:type="paragraph" w:customStyle="1" w:styleId="UntertitelUmschlagseite">
    <w:name w:val="Untertitel Umschlagseite"/>
    <w:basedOn w:val="Standard"/>
    <w:link w:val="UntertitelUmschlagseiteZchn"/>
    <w:uiPriority w:val="8"/>
    <w:qFormat/>
    <w:rsid w:val="009C1029"/>
    <w:pPr>
      <w:spacing w:before="0" w:line="760" w:lineRule="atLeast"/>
      <w:ind w:right="567"/>
      <w:jc w:val="right"/>
    </w:pPr>
    <w:rPr>
      <w:rFonts w:ascii="Minion Pro SmBd" w:eastAsia="Minion Pro SmBd" w:hAnsi="Minion Pro SmBd" w:cs="Minion Pro SmBd"/>
      <w:color w:val="336873"/>
      <w:spacing w:val="-16"/>
      <w:position w:val="9"/>
      <w:sz w:val="48"/>
      <w:szCs w:val="48"/>
    </w:rPr>
  </w:style>
  <w:style w:type="paragraph" w:styleId="Endnotentext">
    <w:name w:val="endnote text"/>
    <w:basedOn w:val="Standard"/>
    <w:link w:val="EndnotentextZchn"/>
    <w:uiPriority w:val="99"/>
    <w:semiHidden/>
    <w:unhideWhenUsed/>
    <w:rsid w:val="005C0596"/>
    <w:pPr>
      <w:spacing w:before="0" w:line="240" w:lineRule="auto"/>
    </w:pPr>
    <w:rPr>
      <w:szCs w:val="20"/>
    </w:rPr>
  </w:style>
  <w:style w:type="character" w:customStyle="1" w:styleId="UntertitelUmschlagseiteZchn">
    <w:name w:val="Untertitel Umschlagseite Zchn"/>
    <w:basedOn w:val="Absatz-Standardschriftart"/>
    <w:link w:val="UntertitelUmschlagseite"/>
    <w:uiPriority w:val="8"/>
    <w:rsid w:val="00E91B85"/>
    <w:rPr>
      <w:rFonts w:ascii="Minion Pro SmBd" w:eastAsia="Minion Pro SmBd" w:hAnsi="Minion Pro SmBd" w:cs="Minion Pro SmBd"/>
      <w:color w:val="336873"/>
      <w:spacing w:val="-16"/>
      <w:position w:val="9"/>
      <w:sz w:val="48"/>
      <w:szCs w:val="48"/>
    </w:rPr>
  </w:style>
  <w:style w:type="character" w:customStyle="1" w:styleId="EndnotentextZchn">
    <w:name w:val="Endnotentext Zchn"/>
    <w:basedOn w:val="Absatz-Standardschriftart"/>
    <w:link w:val="Endnotentext"/>
    <w:uiPriority w:val="99"/>
    <w:semiHidden/>
    <w:rsid w:val="005C0596"/>
    <w:rPr>
      <w:rFonts w:ascii="Myriad Pro" w:hAnsi="Myriad Pro"/>
      <w:sz w:val="20"/>
      <w:szCs w:val="20"/>
    </w:rPr>
  </w:style>
  <w:style w:type="character" w:styleId="Endnotenzeichen">
    <w:name w:val="endnote reference"/>
    <w:basedOn w:val="Absatz-Standardschriftart"/>
    <w:uiPriority w:val="99"/>
    <w:semiHidden/>
    <w:unhideWhenUsed/>
    <w:rsid w:val="005C0596"/>
    <w:rPr>
      <w:vertAlign w:val="superscript"/>
    </w:rPr>
  </w:style>
  <w:style w:type="character" w:customStyle="1" w:styleId="AbbildungBeschriftungZchn">
    <w:name w:val="Abbildung Beschriftung Zchn"/>
    <w:basedOn w:val="BeschriftungZchn"/>
    <w:link w:val="AbbildungBeschriftung"/>
    <w:rsid w:val="00F64AB5"/>
    <w:rPr>
      <w:rFonts w:ascii="Myriad Pro Light" w:hAnsi="Myriad Pro Light"/>
      <w:bCs/>
      <w:iCs/>
      <w:sz w:val="18"/>
      <w:szCs w:val="18"/>
    </w:rPr>
  </w:style>
  <w:style w:type="paragraph" w:customStyle="1" w:styleId="Bild-Quelle">
    <w:name w:val="Bild-Quelle"/>
    <w:basedOn w:val="Standard"/>
    <w:next w:val="Standard"/>
    <w:link w:val="Bild-QuelleZchn"/>
    <w:qFormat/>
    <w:rsid w:val="00847E54"/>
    <w:pPr>
      <w:spacing w:before="0" w:line="168" w:lineRule="atLeast"/>
      <w:jc w:val="right"/>
    </w:pPr>
    <w:rPr>
      <w:sz w:val="14"/>
      <w:szCs w:val="14"/>
    </w:rPr>
  </w:style>
  <w:style w:type="character" w:customStyle="1" w:styleId="AbbildungAufzhlungZchn">
    <w:name w:val="Abbildung Aufzählung Zchn"/>
    <w:basedOn w:val="AbbildungBeschriftungZchn"/>
    <w:link w:val="AbbildungAufzhlung"/>
    <w:rsid w:val="00596E22"/>
    <w:rPr>
      <w:rFonts w:ascii="Myriad Pro Light" w:hAnsi="Myriad Pro Light"/>
      <w:b/>
      <w:bCs/>
      <w:iCs/>
      <w:sz w:val="18"/>
      <w:szCs w:val="18"/>
    </w:rPr>
  </w:style>
  <w:style w:type="paragraph" w:customStyle="1" w:styleId="AbbildungQuelle">
    <w:name w:val="Abbildung Quelle"/>
    <w:basedOn w:val="Quelleformatieren"/>
    <w:link w:val="AbbildungQuelleZchn"/>
    <w:qFormat/>
    <w:rsid w:val="00370638"/>
  </w:style>
  <w:style w:type="character" w:customStyle="1" w:styleId="AbbildungQuelleZchn">
    <w:name w:val="Abbildung Quelle Zchn"/>
    <w:basedOn w:val="AbbildungBeschriftungZchn"/>
    <w:link w:val="AbbildungQuelle"/>
    <w:rsid w:val="00370638"/>
    <w:rPr>
      <w:rFonts w:ascii="Myriad Pro" w:hAnsi="Myriad Pro"/>
      <w:bCs w:val="0"/>
      <w:iCs w:val="0"/>
      <w:sz w:val="14"/>
      <w:szCs w:val="16"/>
    </w:rPr>
  </w:style>
  <w:style w:type="character" w:customStyle="1" w:styleId="Bild-QuelleZchn">
    <w:name w:val="Bild-Quelle Zchn"/>
    <w:basedOn w:val="Absatz-Standardschriftart"/>
    <w:link w:val="Bild-Quelle"/>
    <w:rsid w:val="00847E54"/>
    <w:rPr>
      <w:rFonts w:ascii="Myriad Pro" w:hAnsi="Myriad Pro"/>
      <w:sz w:val="14"/>
      <w:szCs w:val="14"/>
    </w:rPr>
  </w:style>
  <w:style w:type="paragraph" w:styleId="NurText">
    <w:name w:val="Plain Text"/>
    <w:basedOn w:val="Standard"/>
    <w:link w:val="NurTextZchn"/>
    <w:uiPriority w:val="99"/>
    <w:semiHidden/>
    <w:unhideWhenUsed/>
    <w:rsid w:val="00847E54"/>
    <w:pPr>
      <w:spacing w:before="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47E54"/>
    <w:rPr>
      <w:rFonts w:ascii="Consolas" w:hAnsi="Consolas"/>
      <w:sz w:val="21"/>
      <w:szCs w:val="21"/>
    </w:rPr>
  </w:style>
  <w:style w:type="paragraph" w:customStyle="1" w:styleId="ZBescheidStandard">
    <w:name w:val="Z_Bescheid_Standard"/>
    <w:basedOn w:val="Standard"/>
    <w:rsid w:val="002A78D1"/>
    <w:pPr>
      <w:spacing w:before="0" w:line="240" w:lineRule="auto"/>
      <w:jc w:val="left"/>
    </w:pPr>
    <w:rPr>
      <w:rFonts w:ascii="Arial Narrow" w:eastAsia="Times New Roman" w:hAnsi="Arial Narrow" w:cs="Times New Roman"/>
      <w:sz w:val="22"/>
      <w:szCs w:val="20"/>
      <w:lang w:eastAsia="de-DE"/>
    </w:rPr>
  </w:style>
  <w:style w:type="paragraph" w:customStyle="1" w:styleId="ReportTableText">
    <w:name w:val="Report Table Text"/>
    <w:basedOn w:val="Standard"/>
    <w:qFormat/>
    <w:rsid w:val="00B610A8"/>
    <w:pPr>
      <w:spacing w:before="57" w:after="57" w:line="200" w:lineRule="atLeast"/>
      <w:jc w:val="left"/>
    </w:pPr>
    <w:rPr>
      <w:rFonts w:asciiTheme="minorHAnsi" w:eastAsiaTheme="minorEastAsia" w:hAnsiTheme="minorHAnsi" w:cs="Times New Roman"/>
      <w:szCs w:val="20"/>
    </w:rPr>
  </w:style>
  <w:style w:type="paragraph" w:styleId="Kommentartext">
    <w:name w:val="annotation text"/>
    <w:basedOn w:val="Standard"/>
    <w:link w:val="KommentartextZchn"/>
    <w:uiPriority w:val="99"/>
    <w:unhideWhenUsed/>
    <w:rsid w:val="009F5E26"/>
    <w:pPr>
      <w:spacing w:line="240" w:lineRule="auto"/>
    </w:pPr>
    <w:rPr>
      <w:szCs w:val="20"/>
    </w:rPr>
  </w:style>
  <w:style w:type="character" w:customStyle="1" w:styleId="KommentartextZchn">
    <w:name w:val="Kommentartext Zchn"/>
    <w:basedOn w:val="Absatz-Standardschriftart"/>
    <w:link w:val="Kommentartext"/>
    <w:uiPriority w:val="99"/>
    <w:rsid w:val="009F5E26"/>
    <w:rPr>
      <w:rFonts w:ascii="Myriad Pro" w:hAnsi="Myriad Pro"/>
      <w:sz w:val="20"/>
      <w:szCs w:val="20"/>
    </w:rPr>
  </w:style>
  <w:style w:type="character" w:styleId="Kommentarzeichen">
    <w:name w:val="annotation reference"/>
    <w:basedOn w:val="Absatz-Standardschriftart"/>
    <w:uiPriority w:val="99"/>
    <w:semiHidden/>
    <w:unhideWhenUsed/>
    <w:rsid w:val="00BC5745"/>
    <w:rPr>
      <w:sz w:val="16"/>
      <w:szCs w:val="16"/>
    </w:rPr>
  </w:style>
  <w:style w:type="paragraph" w:styleId="Kommentarthema">
    <w:name w:val="annotation subject"/>
    <w:basedOn w:val="Kommentartext"/>
    <w:next w:val="Kommentartext"/>
    <w:link w:val="KommentarthemaZchn"/>
    <w:uiPriority w:val="99"/>
    <w:semiHidden/>
    <w:unhideWhenUsed/>
    <w:rsid w:val="00BC5745"/>
    <w:rPr>
      <w:b/>
      <w:bCs/>
    </w:rPr>
  </w:style>
  <w:style w:type="character" w:customStyle="1" w:styleId="KommentarthemaZchn">
    <w:name w:val="Kommentarthema Zchn"/>
    <w:basedOn w:val="KommentartextZchn"/>
    <w:link w:val="Kommentarthema"/>
    <w:uiPriority w:val="99"/>
    <w:semiHidden/>
    <w:rsid w:val="00BC5745"/>
    <w:rPr>
      <w:rFonts w:ascii="Myriad Pro" w:hAnsi="Myriad Pro"/>
      <w:b/>
      <w:bCs/>
      <w:sz w:val="20"/>
      <w:szCs w:val="20"/>
    </w:rPr>
  </w:style>
  <w:style w:type="paragraph" w:styleId="Sprechblasentext">
    <w:name w:val="Balloon Text"/>
    <w:basedOn w:val="Standard"/>
    <w:link w:val="SprechblasentextZchn"/>
    <w:uiPriority w:val="99"/>
    <w:semiHidden/>
    <w:unhideWhenUsed/>
    <w:rsid w:val="00BC5745"/>
    <w:pPr>
      <w:spacing w:before="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5745"/>
    <w:rPr>
      <w:rFonts w:ascii="Segoe UI" w:hAnsi="Segoe UI" w:cs="Segoe UI"/>
      <w:sz w:val="18"/>
      <w:szCs w:val="18"/>
    </w:rPr>
  </w:style>
  <w:style w:type="character" w:styleId="Platzhaltertext">
    <w:name w:val="Placeholder Text"/>
    <w:basedOn w:val="Absatz-Standardschriftart"/>
    <w:uiPriority w:val="99"/>
    <w:semiHidden/>
    <w:rsid w:val="00977640"/>
    <w:rPr>
      <w:color w:val="808080"/>
    </w:rPr>
  </w:style>
  <w:style w:type="paragraph" w:styleId="berarbeitung">
    <w:name w:val="Revision"/>
    <w:hidden/>
    <w:uiPriority w:val="99"/>
    <w:semiHidden/>
    <w:rsid w:val="001F79ED"/>
    <w:pPr>
      <w:spacing w:after="0" w:line="240" w:lineRule="auto"/>
    </w:pPr>
    <w:rPr>
      <w:rFonts w:ascii="Myriad Pro" w:hAnsi="Myriad Pro"/>
      <w:sz w:val="20"/>
    </w:rPr>
  </w:style>
  <w:style w:type="character" w:customStyle="1" w:styleId="UnresolvedMention1">
    <w:name w:val="Unresolved Mention1"/>
    <w:basedOn w:val="Absatz-Standardschriftart"/>
    <w:uiPriority w:val="99"/>
    <w:unhideWhenUsed/>
    <w:rsid w:val="004479D4"/>
    <w:rPr>
      <w:color w:val="605E5C"/>
      <w:shd w:val="clear" w:color="auto" w:fill="E1DFDD"/>
    </w:rPr>
  </w:style>
  <w:style w:type="character" w:styleId="BesuchterLink">
    <w:name w:val="FollowedHyperlink"/>
    <w:basedOn w:val="Absatz-Standardschriftart"/>
    <w:uiPriority w:val="99"/>
    <w:semiHidden/>
    <w:unhideWhenUsed/>
    <w:rsid w:val="004479D4"/>
    <w:rPr>
      <w:color w:val="954F72" w:themeColor="followedHyperlink"/>
      <w:u w:val="single"/>
    </w:rPr>
  </w:style>
  <w:style w:type="character" w:customStyle="1" w:styleId="Mention1">
    <w:name w:val="Mention1"/>
    <w:basedOn w:val="Absatz-Standardschriftart"/>
    <w:uiPriority w:val="99"/>
    <w:unhideWhenUsed/>
    <w:rsid w:val="00A76CEB"/>
    <w:rPr>
      <w:color w:val="2B579A"/>
      <w:shd w:val="clear" w:color="auto" w:fill="E1DFDD"/>
    </w:rPr>
  </w:style>
  <w:style w:type="paragraph" w:styleId="Verzeichnis5">
    <w:name w:val="toc 5"/>
    <w:basedOn w:val="Standard"/>
    <w:next w:val="Standard"/>
    <w:autoRedefine/>
    <w:uiPriority w:val="39"/>
    <w:unhideWhenUsed/>
    <w:rsid w:val="00CD7F75"/>
    <w:pPr>
      <w:spacing w:before="0"/>
      <w:ind w:left="600"/>
      <w:jc w:val="left"/>
    </w:pPr>
    <w:rPr>
      <w:rFonts w:asciiTheme="minorHAnsi" w:hAnsiTheme="minorHAnsi" w:cstheme="minorHAnsi"/>
      <w:szCs w:val="20"/>
    </w:rPr>
  </w:style>
  <w:style w:type="paragraph" w:styleId="Verzeichnis6">
    <w:name w:val="toc 6"/>
    <w:basedOn w:val="Standard"/>
    <w:next w:val="Standard"/>
    <w:autoRedefine/>
    <w:uiPriority w:val="39"/>
    <w:unhideWhenUsed/>
    <w:rsid w:val="00CD7F75"/>
    <w:pPr>
      <w:spacing w:before="0"/>
      <w:ind w:left="800"/>
      <w:jc w:val="left"/>
    </w:pPr>
    <w:rPr>
      <w:rFonts w:asciiTheme="minorHAnsi" w:hAnsiTheme="minorHAnsi" w:cstheme="minorHAnsi"/>
      <w:szCs w:val="20"/>
    </w:rPr>
  </w:style>
  <w:style w:type="paragraph" w:styleId="Verzeichnis7">
    <w:name w:val="toc 7"/>
    <w:basedOn w:val="Standard"/>
    <w:next w:val="Standard"/>
    <w:autoRedefine/>
    <w:uiPriority w:val="39"/>
    <w:unhideWhenUsed/>
    <w:rsid w:val="00CD7F75"/>
    <w:pPr>
      <w:spacing w:before="0"/>
      <w:ind w:left="1000"/>
      <w:jc w:val="left"/>
    </w:pPr>
    <w:rPr>
      <w:rFonts w:asciiTheme="minorHAnsi" w:hAnsiTheme="minorHAnsi" w:cstheme="minorHAnsi"/>
      <w:szCs w:val="20"/>
    </w:rPr>
  </w:style>
  <w:style w:type="paragraph" w:styleId="Verzeichnis8">
    <w:name w:val="toc 8"/>
    <w:basedOn w:val="Standard"/>
    <w:next w:val="Standard"/>
    <w:autoRedefine/>
    <w:uiPriority w:val="39"/>
    <w:unhideWhenUsed/>
    <w:rsid w:val="00CD7F75"/>
    <w:pPr>
      <w:spacing w:before="0"/>
      <w:ind w:left="1200"/>
      <w:jc w:val="left"/>
    </w:pPr>
    <w:rPr>
      <w:rFonts w:asciiTheme="minorHAnsi" w:hAnsiTheme="minorHAnsi" w:cstheme="minorHAnsi"/>
      <w:szCs w:val="20"/>
    </w:rPr>
  </w:style>
  <w:style w:type="paragraph" w:styleId="Verzeichnis9">
    <w:name w:val="toc 9"/>
    <w:basedOn w:val="Standard"/>
    <w:next w:val="Standard"/>
    <w:autoRedefine/>
    <w:uiPriority w:val="39"/>
    <w:unhideWhenUsed/>
    <w:rsid w:val="00CD7F75"/>
    <w:pPr>
      <w:spacing w:before="0"/>
      <w:ind w:left="1400"/>
      <w:jc w:val="left"/>
    </w:pPr>
    <w:rPr>
      <w:rFonts w:asciiTheme="minorHAnsi" w:hAnsiTheme="minorHAnsi"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648">
      <w:bodyDiv w:val="1"/>
      <w:marLeft w:val="0"/>
      <w:marRight w:val="0"/>
      <w:marTop w:val="0"/>
      <w:marBottom w:val="0"/>
      <w:divBdr>
        <w:top w:val="none" w:sz="0" w:space="0" w:color="auto"/>
        <w:left w:val="none" w:sz="0" w:space="0" w:color="auto"/>
        <w:bottom w:val="none" w:sz="0" w:space="0" w:color="auto"/>
        <w:right w:val="none" w:sz="0" w:space="0" w:color="auto"/>
      </w:divBdr>
    </w:div>
    <w:div w:id="9458982">
      <w:bodyDiv w:val="1"/>
      <w:marLeft w:val="0"/>
      <w:marRight w:val="0"/>
      <w:marTop w:val="0"/>
      <w:marBottom w:val="0"/>
      <w:divBdr>
        <w:top w:val="none" w:sz="0" w:space="0" w:color="auto"/>
        <w:left w:val="none" w:sz="0" w:space="0" w:color="auto"/>
        <w:bottom w:val="none" w:sz="0" w:space="0" w:color="auto"/>
        <w:right w:val="none" w:sz="0" w:space="0" w:color="auto"/>
      </w:divBdr>
    </w:div>
    <w:div w:id="16005287">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30617488">
      <w:bodyDiv w:val="1"/>
      <w:marLeft w:val="0"/>
      <w:marRight w:val="0"/>
      <w:marTop w:val="0"/>
      <w:marBottom w:val="0"/>
      <w:divBdr>
        <w:top w:val="none" w:sz="0" w:space="0" w:color="auto"/>
        <w:left w:val="none" w:sz="0" w:space="0" w:color="auto"/>
        <w:bottom w:val="none" w:sz="0" w:space="0" w:color="auto"/>
        <w:right w:val="none" w:sz="0" w:space="0" w:color="auto"/>
      </w:divBdr>
    </w:div>
    <w:div w:id="31153668">
      <w:bodyDiv w:val="1"/>
      <w:marLeft w:val="0"/>
      <w:marRight w:val="0"/>
      <w:marTop w:val="0"/>
      <w:marBottom w:val="0"/>
      <w:divBdr>
        <w:top w:val="none" w:sz="0" w:space="0" w:color="auto"/>
        <w:left w:val="none" w:sz="0" w:space="0" w:color="auto"/>
        <w:bottom w:val="none" w:sz="0" w:space="0" w:color="auto"/>
        <w:right w:val="none" w:sz="0" w:space="0" w:color="auto"/>
      </w:divBdr>
    </w:div>
    <w:div w:id="32508199">
      <w:bodyDiv w:val="1"/>
      <w:marLeft w:val="0"/>
      <w:marRight w:val="0"/>
      <w:marTop w:val="0"/>
      <w:marBottom w:val="0"/>
      <w:divBdr>
        <w:top w:val="none" w:sz="0" w:space="0" w:color="auto"/>
        <w:left w:val="none" w:sz="0" w:space="0" w:color="auto"/>
        <w:bottom w:val="none" w:sz="0" w:space="0" w:color="auto"/>
        <w:right w:val="none" w:sz="0" w:space="0" w:color="auto"/>
      </w:divBdr>
    </w:div>
    <w:div w:id="41564718">
      <w:bodyDiv w:val="1"/>
      <w:marLeft w:val="0"/>
      <w:marRight w:val="0"/>
      <w:marTop w:val="0"/>
      <w:marBottom w:val="0"/>
      <w:divBdr>
        <w:top w:val="none" w:sz="0" w:space="0" w:color="auto"/>
        <w:left w:val="none" w:sz="0" w:space="0" w:color="auto"/>
        <w:bottom w:val="none" w:sz="0" w:space="0" w:color="auto"/>
        <w:right w:val="none" w:sz="0" w:space="0" w:color="auto"/>
      </w:divBdr>
    </w:div>
    <w:div w:id="61486106">
      <w:bodyDiv w:val="1"/>
      <w:marLeft w:val="0"/>
      <w:marRight w:val="0"/>
      <w:marTop w:val="0"/>
      <w:marBottom w:val="0"/>
      <w:divBdr>
        <w:top w:val="none" w:sz="0" w:space="0" w:color="auto"/>
        <w:left w:val="none" w:sz="0" w:space="0" w:color="auto"/>
        <w:bottom w:val="none" w:sz="0" w:space="0" w:color="auto"/>
        <w:right w:val="none" w:sz="0" w:space="0" w:color="auto"/>
      </w:divBdr>
    </w:div>
    <w:div w:id="63913757">
      <w:bodyDiv w:val="1"/>
      <w:marLeft w:val="0"/>
      <w:marRight w:val="0"/>
      <w:marTop w:val="0"/>
      <w:marBottom w:val="0"/>
      <w:divBdr>
        <w:top w:val="none" w:sz="0" w:space="0" w:color="auto"/>
        <w:left w:val="none" w:sz="0" w:space="0" w:color="auto"/>
        <w:bottom w:val="none" w:sz="0" w:space="0" w:color="auto"/>
        <w:right w:val="none" w:sz="0" w:space="0" w:color="auto"/>
      </w:divBdr>
    </w:div>
    <w:div w:id="66346733">
      <w:bodyDiv w:val="1"/>
      <w:marLeft w:val="0"/>
      <w:marRight w:val="0"/>
      <w:marTop w:val="0"/>
      <w:marBottom w:val="0"/>
      <w:divBdr>
        <w:top w:val="none" w:sz="0" w:space="0" w:color="auto"/>
        <w:left w:val="none" w:sz="0" w:space="0" w:color="auto"/>
        <w:bottom w:val="none" w:sz="0" w:space="0" w:color="auto"/>
        <w:right w:val="none" w:sz="0" w:space="0" w:color="auto"/>
      </w:divBdr>
    </w:div>
    <w:div w:id="86271090">
      <w:bodyDiv w:val="1"/>
      <w:marLeft w:val="0"/>
      <w:marRight w:val="0"/>
      <w:marTop w:val="0"/>
      <w:marBottom w:val="0"/>
      <w:divBdr>
        <w:top w:val="none" w:sz="0" w:space="0" w:color="auto"/>
        <w:left w:val="none" w:sz="0" w:space="0" w:color="auto"/>
        <w:bottom w:val="none" w:sz="0" w:space="0" w:color="auto"/>
        <w:right w:val="none" w:sz="0" w:space="0" w:color="auto"/>
      </w:divBdr>
    </w:div>
    <w:div w:id="95445304">
      <w:bodyDiv w:val="1"/>
      <w:marLeft w:val="0"/>
      <w:marRight w:val="0"/>
      <w:marTop w:val="0"/>
      <w:marBottom w:val="0"/>
      <w:divBdr>
        <w:top w:val="none" w:sz="0" w:space="0" w:color="auto"/>
        <w:left w:val="none" w:sz="0" w:space="0" w:color="auto"/>
        <w:bottom w:val="none" w:sz="0" w:space="0" w:color="auto"/>
        <w:right w:val="none" w:sz="0" w:space="0" w:color="auto"/>
      </w:divBdr>
    </w:div>
    <w:div w:id="100495681">
      <w:bodyDiv w:val="1"/>
      <w:marLeft w:val="0"/>
      <w:marRight w:val="0"/>
      <w:marTop w:val="0"/>
      <w:marBottom w:val="0"/>
      <w:divBdr>
        <w:top w:val="none" w:sz="0" w:space="0" w:color="auto"/>
        <w:left w:val="none" w:sz="0" w:space="0" w:color="auto"/>
        <w:bottom w:val="none" w:sz="0" w:space="0" w:color="auto"/>
        <w:right w:val="none" w:sz="0" w:space="0" w:color="auto"/>
      </w:divBdr>
    </w:div>
    <w:div w:id="107050832">
      <w:bodyDiv w:val="1"/>
      <w:marLeft w:val="0"/>
      <w:marRight w:val="0"/>
      <w:marTop w:val="0"/>
      <w:marBottom w:val="0"/>
      <w:divBdr>
        <w:top w:val="none" w:sz="0" w:space="0" w:color="auto"/>
        <w:left w:val="none" w:sz="0" w:space="0" w:color="auto"/>
        <w:bottom w:val="none" w:sz="0" w:space="0" w:color="auto"/>
        <w:right w:val="none" w:sz="0" w:space="0" w:color="auto"/>
      </w:divBdr>
    </w:div>
    <w:div w:id="123425987">
      <w:bodyDiv w:val="1"/>
      <w:marLeft w:val="0"/>
      <w:marRight w:val="0"/>
      <w:marTop w:val="0"/>
      <w:marBottom w:val="0"/>
      <w:divBdr>
        <w:top w:val="none" w:sz="0" w:space="0" w:color="auto"/>
        <w:left w:val="none" w:sz="0" w:space="0" w:color="auto"/>
        <w:bottom w:val="none" w:sz="0" w:space="0" w:color="auto"/>
        <w:right w:val="none" w:sz="0" w:space="0" w:color="auto"/>
      </w:divBdr>
    </w:div>
    <w:div w:id="135534971">
      <w:bodyDiv w:val="1"/>
      <w:marLeft w:val="0"/>
      <w:marRight w:val="0"/>
      <w:marTop w:val="0"/>
      <w:marBottom w:val="0"/>
      <w:divBdr>
        <w:top w:val="none" w:sz="0" w:space="0" w:color="auto"/>
        <w:left w:val="none" w:sz="0" w:space="0" w:color="auto"/>
        <w:bottom w:val="none" w:sz="0" w:space="0" w:color="auto"/>
        <w:right w:val="none" w:sz="0" w:space="0" w:color="auto"/>
      </w:divBdr>
    </w:div>
    <w:div w:id="140391625">
      <w:bodyDiv w:val="1"/>
      <w:marLeft w:val="0"/>
      <w:marRight w:val="0"/>
      <w:marTop w:val="0"/>
      <w:marBottom w:val="0"/>
      <w:divBdr>
        <w:top w:val="none" w:sz="0" w:space="0" w:color="auto"/>
        <w:left w:val="none" w:sz="0" w:space="0" w:color="auto"/>
        <w:bottom w:val="none" w:sz="0" w:space="0" w:color="auto"/>
        <w:right w:val="none" w:sz="0" w:space="0" w:color="auto"/>
      </w:divBdr>
    </w:div>
    <w:div w:id="143355536">
      <w:bodyDiv w:val="1"/>
      <w:marLeft w:val="0"/>
      <w:marRight w:val="0"/>
      <w:marTop w:val="0"/>
      <w:marBottom w:val="0"/>
      <w:divBdr>
        <w:top w:val="none" w:sz="0" w:space="0" w:color="auto"/>
        <w:left w:val="none" w:sz="0" w:space="0" w:color="auto"/>
        <w:bottom w:val="none" w:sz="0" w:space="0" w:color="auto"/>
        <w:right w:val="none" w:sz="0" w:space="0" w:color="auto"/>
      </w:divBdr>
    </w:div>
    <w:div w:id="153567140">
      <w:bodyDiv w:val="1"/>
      <w:marLeft w:val="0"/>
      <w:marRight w:val="0"/>
      <w:marTop w:val="0"/>
      <w:marBottom w:val="0"/>
      <w:divBdr>
        <w:top w:val="none" w:sz="0" w:space="0" w:color="auto"/>
        <w:left w:val="none" w:sz="0" w:space="0" w:color="auto"/>
        <w:bottom w:val="none" w:sz="0" w:space="0" w:color="auto"/>
        <w:right w:val="none" w:sz="0" w:space="0" w:color="auto"/>
      </w:divBdr>
    </w:div>
    <w:div w:id="171455500">
      <w:bodyDiv w:val="1"/>
      <w:marLeft w:val="0"/>
      <w:marRight w:val="0"/>
      <w:marTop w:val="0"/>
      <w:marBottom w:val="0"/>
      <w:divBdr>
        <w:top w:val="none" w:sz="0" w:space="0" w:color="auto"/>
        <w:left w:val="none" w:sz="0" w:space="0" w:color="auto"/>
        <w:bottom w:val="none" w:sz="0" w:space="0" w:color="auto"/>
        <w:right w:val="none" w:sz="0" w:space="0" w:color="auto"/>
      </w:divBdr>
    </w:div>
    <w:div w:id="175581776">
      <w:bodyDiv w:val="1"/>
      <w:marLeft w:val="0"/>
      <w:marRight w:val="0"/>
      <w:marTop w:val="0"/>
      <w:marBottom w:val="0"/>
      <w:divBdr>
        <w:top w:val="none" w:sz="0" w:space="0" w:color="auto"/>
        <w:left w:val="none" w:sz="0" w:space="0" w:color="auto"/>
        <w:bottom w:val="none" w:sz="0" w:space="0" w:color="auto"/>
        <w:right w:val="none" w:sz="0" w:space="0" w:color="auto"/>
      </w:divBdr>
    </w:div>
    <w:div w:id="177816034">
      <w:bodyDiv w:val="1"/>
      <w:marLeft w:val="0"/>
      <w:marRight w:val="0"/>
      <w:marTop w:val="0"/>
      <w:marBottom w:val="0"/>
      <w:divBdr>
        <w:top w:val="none" w:sz="0" w:space="0" w:color="auto"/>
        <w:left w:val="none" w:sz="0" w:space="0" w:color="auto"/>
        <w:bottom w:val="none" w:sz="0" w:space="0" w:color="auto"/>
        <w:right w:val="none" w:sz="0" w:space="0" w:color="auto"/>
      </w:divBdr>
    </w:div>
    <w:div w:id="178281654">
      <w:bodyDiv w:val="1"/>
      <w:marLeft w:val="0"/>
      <w:marRight w:val="0"/>
      <w:marTop w:val="0"/>
      <w:marBottom w:val="0"/>
      <w:divBdr>
        <w:top w:val="none" w:sz="0" w:space="0" w:color="auto"/>
        <w:left w:val="none" w:sz="0" w:space="0" w:color="auto"/>
        <w:bottom w:val="none" w:sz="0" w:space="0" w:color="auto"/>
        <w:right w:val="none" w:sz="0" w:space="0" w:color="auto"/>
      </w:divBdr>
    </w:div>
    <w:div w:id="180164183">
      <w:bodyDiv w:val="1"/>
      <w:marLeft w:val="0"/>
      <w:marRight w:val="0"/>
      <w:marTop w:val="0"/>
      <w:marBottom w:val="0"/>
      <w:divBdr>
        <w:top w:val="none" w:sz="0" w:space="0" w:color="auto"/>
        <w:left w:val="none" w:sz="0" w:space="0" w:color="auto"/>
        <w:bottom w:val="none" w:sz="0" w:space="0" w:color="auto"/>
        <w:right w:val="none" w:sz="0" w:space="0" w:color="auto"/>
      </w:divBdr>
    </w:div>
    <w:div w:id="185874507">
      <w:bodyDiv w:val="1"/>
      <w:marLeft w:val="0"/>
      <w:marRight w:val="0"/>
      <w:marTop w:val="0"/>
      <w:marBottom w:val="0"/>
      <w:divBdr>
        <w:top w:val="none" w:sz="0" w:space="0" w:color="auto"/>
        <w:left w:val="none" w:sz="0" w:space="0" w:color="auto"/>
        <w:bottom w:val="none" w:sz="0" w:space="0" w:color="auto"/>
        <w:right w:val="none" w:sz="0" w:space="0" w:color="auto"/>
      </w:divBdr>
    </w:div>
    <w:div w:id="198126648">
      <w:bodyDiv w:val="1"/>
      <w:marLeft w:val="0"/>
      <w:marRight w:val="0"/>
      <w:marTop w:val="0"/>
      <w:marBottom w:val="0"/>
      <w:divBdr>
        <w:top w:val="none" w:sz="0" w:space="0" w:color="auto"/>
        <w:left w:val="none" w:sz="0" w:space="0" w:color="auto"/>
        <w:bottom w:val="none" w:sz="0" w:space="0" w:color="auto"/>
        <w:right w:val="none" w:sz="0" w:space="0" w:color="auto"/>
      </w:divBdr>
    </w:div>
    <w:div w:id="198400480">
      <w:bodyDiv w:val="1"/>
      <w:marLeft w:val="0"/>
      <w:marRight w:val="0"/>
      <w:marTop w:val="0"/>
      <w:marBottom w:val="0"/>
      <w:divBdr>
        <w:top w:val="none" w:sz="0" w:space="0" w:color="auto"/>
        <w:left w:val="none" w:sz="0" w:space="0" w:color="auto"/>
        <w:bottom w:val="none" w:sz="0" w:space="0" w:color="auto"/>
        <w:right w:val="none" w:sz="0" w:space="0" w:color="auto"/>
      </w:divBdr>
    </w:div>
    <w:div w:id="207114303">
      <w:bodyDiv w:val="1"/>
      <w:marLeft w:val="0"/>
      <w:marRight w:val="0"/>
      <w:marTop w:val="0"/>
      <w:marBottom w:val="0"/>
      <w:divBdr>
        <w:top w:val="none" w:sz="0" w:space="0" w:color="auto"/>
        <w:left w:val="none" w:sz="0" w:space="0" w:color="auto"/>
        <w:bottom w:val="none" w:sz="0" w:space="0" w:color="auto"/>
        <w:right w:val="none" w:sz="0" w:space="0" w:color="auto"/>
      </w:divBdr>
    </w:div>
    <w:div w:id="207646998">
      <w:bodyDiv w:val="1"/>
      <w:marLeft w:val="0"/>
      <w:marRight w:val="0"/>
      <w:marTop w:val="0"/>
      <w:marBottom w:val="0"/>
      <w:divBdr>
        <w:top w:val="none" w:sz="0" w:space="0" w:color="auto"/>
        <w:left w:val="none" w:sz="0" w:space="0" w:color="auto"/>
        <w:bottom w:val="none" w:sz="0" w:space="0" w:color="auto"/>
        <w:right w:val="none" w:sz="0" w:space="0" w:color="auto"/>
      </w:divBdr>
    </w:div>
    <w:div w:id="209004608">
      <w:bodyDiv w:val="1"/>
      <w:marLeft w:val="0"/>
      <w:marRight w:val="0"/>
      <w:marTop w:val="0"/>
      <w:marBottom w:val="0"/>
      <w:divBdr>
        <w:top w:val="none" w:sz="0" w:space="0" w:color="auto"/>
        <w:left w:val="none" w:sz="0" w:space="0" w:color="auto"/>
        <w:bottom w:val="none" w:sz="0" w:space="0" w:color="auto"/>
        <w:right w:val="none" w:sz="0" w:space="0" w:color="auto"/>
      </w:divBdr>
    </w:div>
    <w:div w:id="210266137">
      <w:bodyDiv w:val="1"/>
      <w:marLeft w:val="0"/>
      <w:marRight w:val="0"/>
      <w:marTop w:val="0"/>
      <w:marBottom w:val="0"/>
      <w:divBdr>
        <w:top w:val="none" w:sz="0" w:space="0" w:color="auto"/>
        <w:left w:val="none" w:sz="0" w:space="0" w:color="auto"/>
        <w:bottom w:val="none" w:sz="0" w:space="0" w:color="auto"/>
        <w:right w:val="none" w:sz="0" w:space="0" w:color="auto"/>
      </w:divBdr>
    </w:div>
    <w:div w:id="220675036">
      <w:bodyDiv w:val="1"/>
      <w:marLeft w:val="0"/>
      <w:marRight w:val="0"/>
      <w:marTop w:val="0"/>
      <w:marBottom w:val="0"/>
      <w:divBdr>
        <w:top w:val="none" w:sz="0" w:space="0" w:color="auto"/>
        <w:left w:val="none" w:sz="0" w:space="0" w:color="auto"/>
        <w:bottom w:val="none" w:sz="0" w:space="0" w:color="auto"/>
        <w:right w:val="none" w:sz="0" w:space="0" w:color="auto"/>
      </w:divBdr>
    </w:div>
    <w:div w:id="243296225">
      <w:bodyDiv w:val="1"/>
      <w:marLeft w:val="0"/>
      <w:marRight w:val="0"/>
      <w:marTop w:val="0"/>
      <w:marBottom w:val="0"/>
      <w:divBdr>
        <w:top w:val="none" w:sz="0" w:space="0" w:color="auto"/>
        <w:left w:val="none" w:sz="0" w:space="0" w:color="auto"/>
        <w:bottom w:val="none" w:sz="0" w:space="0" w:color="auto"/>
        <w:right w:val="none" w:sz="0" w:space="0" w:color="auto"/>
      </w:divBdr>
    </w:div>
    <w:div w:id="252863711">
      <w:bodyDiv w:val="1"/>
      <w:marLeft w:val="0"/>
      <w:marRight w:val="0"/>
      <w:marTop w:val="0"/>
      <w:marBottom w:val="0"/>
      <w:divBdr>
        <w:top w:val="none" w:sz="0" w:space="0" w:color="auto"/>
        <w:left w:val="none" w:sz="0" w:space="0" w:color="auto"/>
        <w:bottom w:val="none" w:sz="0" w:space="0" w:color="auto"/>
        <w:right w:val="none" w:sz="0" w:space="0" w:color="auto"/>
      </w:divBdr>
    </w:div>
    <w:div w:id="254022962">
      <w:bodyDiv w:val="1"/>
      <w:marLeft w:val="0"/>
      <w:marRight w:val="0"/>
      <w:marTop w:val="0"/>
      <w:marBottom w:val="0"/>
      <w:divBdr>
        <w:top w:val="none" w:sz="0" w:space="0" w:color="auto"/>
        <w:left w:val="none" w:sz="0" w:space="0" w:color="auto"/>
        <w:bottom w:val="none" w:sz="0" w:space="0" w:color="auto"/>
        <w:right w:val="none" w:sz="0" w:space="0" w:color="auto"/>
      </w:divBdr>
    </w:div>
    <w:div w:id="256443862">
      <w:bodyDiv w:val="1"/>
      <w:marLeft w:val="0"/>
      <w:marRight w:val="0"/>
      <w:marTop w:val="0"/>
      <w:marBottom w:val="0"/>
      <w:divBdr>
        <w:top w:val="none" w:sz="0" w:space="0" w:color="auto"/>
        <w:left w:val="none" w:sz="0" w:space="0" w:color="auto"/>
        <w:bottom w:val="none" w:sz="0" w:space="0" w:color="auto"/>
        <w:right w:val="none" w:sz="0" w:space="0" w:color="auto"/>
      </w:divBdr>
    </w:div>
    <w:div w:id="267201624">
      <w:bodyDiv w:val="1"/>
      <w:marLeft w:val="0"/>
      <w:marRight w:val="0"/>
      <w:marTop w:val="0"/>
      <w:marBottom w:val="0"/>
      <w:divBdr>
        <w:top w:val="none" w:sz="0" w:space="0" w:color="auto"/>
        <w:left w:val="none" w:sz="0" w:space="0" w:color="auto"/>
        <w:bottom w:val="none" w:sz="0" w:space="0" w:color="auto"/>
        <w:right w:val="none" w:sz="0" w:space="0" w:color="auto"/>
      </w:divBdr>
    </w:div>
    <w:div w:id="275908690">
      <w:bodyDiv w:val="1"/>
      <w:marLeft w:val="0"/>
      <w:marRight w:val="0"/>
      <w:marTop w:val="0"/>
      <w:marBottom w:val="0"/>
      <w:divBdr>
        <w:top w:val="none" w:sz="0" w:space="0" w:color="auto"/>
        <w:left w:val="none" w:sz="0" w:space="0" w:color="auto"/>
        <w:bottom w:val="none" w:sz="0" w:space="0" w:color="auto"/>
        <w:right w:val="none" w:sz="0" w:space="0" w:color="auto"/>
      </w:divBdr>
    </w:div>
    <w:div w:id="276062709">
      <w:bodyDiv w:val="1"/>
      <w:marLeft w:val="0"/>
      <w:marRight w:val="0"/>
      <w:marTop w:val="0"/>
      <w:marBottom w:val="0"/>
      <w:divBdr>
        <w:top w:val="none" w:sz="0" w:space="0" w:color="auto"/>
        <w:left w:val="none" w:sz="0" w:space="0" w:color="auto"/>
        <w:bottom w:val="none" w:sz="0" w:space="0" w:color="auto"/>
        <w:right w:val="none" w:sz="0" w:space="0" w:color="auto"/>
      </w:divBdr>
    </w:div>
    <w:div w:id="277026781">
      <w:bodyDiv w:val="1"/>
      <w:marLeft w:val="0"/>
      <w:marRight w:val="0"/>
      <w:marTop w:val="0"/>
      <w:marBottom w:val="0"/>
      <w:divBdr>
        <w:top w:val="none" w:sz="0" w:space="0" w:color="auto"/>
        <w:left w:val="none" w:sz="0" w:space="0" w:color="auto"/>
        <w:bottom w:val="none" w:sz="0" w:space="0" w:color="auto"/>
        <w:right w:val="none" w:sz="0" w:space="0" w:color="auto"/>
      </w:divBdr>
    </w:div>
    <w:div w:id="281114937">
      <w:bodyDiv w:val="1"/>
      <w:marLeft w:val="0"/>
      <w:marRight w:val="0"/>
      <w:marTop w:val="0"/>
      <w:marBottom w:val="0"/>
      <w:divBdr>
        <w:top w:val="none" w:sz="0" w:space="0" w:color="auto"/>
        <w:left w:val="none" w:sz="0" w:space="0" w:color="auto"/>
        <w:bottom w:val="none" w:sz="0" w:space="0" w:color="auto"/>
        <w:right w:val="none" w:sz="0" w:space="0" w:color="auto"/>
      </w:divBdr>
    </w:div>
    <w:div w:id="288587015">
      <w:bodyDiv w:val="1"/>
      <w:marLeft w:val="0"/>
      <w:marRight w:val="0"/>
      <w:marTop w:val="0"/>
      <w:marBottom w:val="0"/>
      <w:divBdr>
        <w:top w:val="none" w:sz="0" w:space="0" w:color="auto"/>
        <w:left w:val="none" w:sz="0" w:space="0" w:color="auto"/>
        <w:bottom w:val="none" w:sz="0" w:space="0" w:color="auto"/>
        <w:right w:val="none" w:sz="0" w:space="0" w:color="auto"/>
      </w:divBdr>
    </w:div>
    <w:div w:id="299384116">
      <w:bodyDiv w:val="1"/>
      <w:marLeft w:val="0"/>
      <w:marRight w:val="0"/>
      <w:marTop w:val="0"/>
      <w:marBottom w:val="0"/>
      <w:divBdr>
        <w:top w:val="none" w:sz="0" w:space="0" w:color="auto"/>
        <w:left w:val="none" w:sz="0" w:space="0" w:color="auto"/>
        <w:bottom w:val="none" w:sz="0" w:space="0" w:color="auto"/>
        <w:right w:val="none" w:sz="0" w:space="0" w:color="auto"/>
      </w:divBdr>
    </w:div>
    <w:div w:id="299657347">
      <w:bodyDiv w:val="1"/>
      <w:marLeft w:val="0"/>
      <w:marRight w:val="0"/>
      <w:marTop w:val="0"/>
      <w:marBottom w:val="0"/>
      <w:divBdr>
        <w:top w:val="none" w:sz="0" w:space="0" w:color="auto"/>
        <w:left w:val="none" w:sz="0" w:space="0" w:color="auto"/>
        <w:bottom w:val="none" w:sz="0" w:space="0" w:color="auto"/>
        <w:right w:val="none" w:sz="0" w:space="0" w:color="auto"/>
      </w:divBdr>
    </w:div>
    <w:div w:id="303588974">
      <w:bodyDiv w:val="1"/>
      <w:marLeft w:val="0"/>
      <w:marRight w:val="0"/>
      <w:marTop w:val="0"/>
      <w:marBottom w:val="0"/>
      <w:divBdr>
        <w:top w:val="none" w:sz="0" w:space="0" w:color="auto"/>
        <w:left w:val="none" w:sz="0" w:space="0" w:color="auto"/>
        <w:bottom w:val="none" w:sz="0" w:space="0" w:color="auto"/>
        <w:right w:val="none" w:sz="0" w:space="0" w:color="auto"/>
      </w:divBdr>
    </w:div>
    <w:div w:id="311376274">
      <w:bodyDiv w:val="1"/>
      <w:marLeft w:val="0"/>
      <w:marRight w:val="0"/>
      <w:marTop w:val="0"/>
      <w:marBottom w:val="0"/>
      <w:divBdr>
        <w:top w:val="none" w:sz="0" w:space="0" w:color="auto"/>
        <w:left w:val="none" w:sz="0" w:space="0" w:color="auto"/>
        <w:bottom w:val="none" w:sz="0" w:space="0" w:color="auto"/>
        <w:right w:val="none" w:sz="0" w:space="0" w:color="auto"/>
      </w:divBdr>
    </w:div>
    <w:div w:id="319311146">
      <w:bodyDiv w:val="1"/>
      <w:marLeft w:val="0"/>
      <w:marRight w:val="0"/>
      <w:marTop w:val="0"/>
      <w:marBottom w:val="0"/>
      <w:divBdr>
        <w:top w:val="none" w:sz="0" w:space="0" w:color="auto"/>
        <w:left w:val="none" w:sz="0" w:space="0" w:color="auto"/>
        <w:bottom w:val="none" w:sz="0" w:space="0" w:color="auto"/>
        <w:right w:val="none" w:sz="0" w:space="0" w:color="auto"/>
      </w:divBdr>
    </w:div>
    <w:div w:id="333535638">
      <w:bodyDiv w:val="1"/>
      <w:marLeft w:val="0"/>
      <w:marRight w:val="0"/>
      <w:marTop w:val="0"/>
      <w:marBottom w:val="0"/>
      <w:divBdr>
        <w:top w:val="none" w:sz="0" w:space="0" w:color="auto"/>
        <w:left w:val="none" w:sz="0" w:space="0" w:color="auto"/>
        <w:bottom w:val="none" w:sz="0" w:space="0" w:color="auto"/>
        <w:right w:val="none" w:sz="0" w:space="0" w:color="auto"/>
      </w:divBdr>
    </w:div>
    <w:div w:id="338890451">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2611534">
      <w:bodyDiv w:val="1"/>
      <w:marLeft w:val="0"/>
      <w:marRight w:val="0"/>
      <w:marTop w:val="0"/>
      <w:marBottom w:val="0"/>
      <w:divBdr>
        <w:top w:val="none" w:sz="0" w:space="0" w:color="auto"/>
        <w:left w:val="none" w:sz="0" w:space="0" w:color="auto"/>
        <w:bottom w:val="none" w:sz="0" w:space="0" w:color="auto"/>
        <w:right w:val="none" w:sz="0" w:space="0" w:color="auto"/>
      </w:divBdr>
    </w:div>
    <w:div w:id="358900135">
      <w:bodyDiv w:val="1"/>
      <w:marLeft w:val="0"/>
      <w:marRight w:val="0"/>
      <w:marTop w:val="0"/>
      <w:marBottom w:val="0"/>
      <w:divBdr>
        <w:top w:val="none" w:sz="0" w:space="0" w:color="auto"/>
        <w:left w:val="none" w:sz="0" w:space="0" w:color="auto"/>
        <w:bottom w:val="none" w:sz="0" w:space="0" w:color="auto"/>
        <w:right w:val="none" w:sz="0" w:space="0" w:color="auto"/>
      </w:divBdr>
    </w:div>
    <w:div w:id="360588703">
      <w:bodyDiv w:val="1"/>
      <w:marLeft w:val="0"/>
      <w:marRight w:val="0"/>
      <w:marTop w:val="0"/>
      <w:marBottom w:val="0"/>
      <w:divBdr>
        <w:top w:val="none" w:sz="0" w:space="0" w:color="auto"/>
        <w:left w:val="none" w:sz="0" w:space="0" w:color="auto"/>
        <w:bottom w:val="none" w:sz="0" w:space="0" w:color="auto"/>
        <w:right w:val="none" w:sz="0" w:space="0" w:color="auto"/>
      </w:divBdr>
    </w:div>
    <w:div w:id="370350586">
      <w:bodyDiv w:val="1"/>
      <w:marLeft w:val="0"/>
      <w:marRight w:val="0"/>
      <w:marTop w:val="0"/>
      <w:marBottom w:val="0"/>
      <w:divBdr>
        <w:top w:val="none" w:sz="0" w:space="0" w:color="auto"/>
        <w:left w:val="none" w:sz="0" w:space="0" w:color="auto"/>
        <w:bottom w:val="none" w:sz="0" w:space="0" w:color="auto"/>
        <w:right w:val="none" w:sz="0" w:space="0" w:color="auto"/>
      </w:divBdr>
    </w:div>
    <w:div w:id="390931843">
      <w:bodyDiv w:val="1"/>
      <w:marLeft w:val="0"/>
      <w:marRight w:val="0"/>
      <w:marTop w:val="0"/>
      <w:marBottom w:val="0"/>
      <w:divBdr>
        <w:top w:val="none" w:sz="0" w:space="0" w:color="auto"/>
        <w:left w:val="none" w:sz="0" w:space="0" w:color="auto"/>
        <w:bottom w:val="none" w:sz="0" w:space="0" w:color="auto"/>
        <w:right w:val="none" w:sz="0" w:space="0" w:color="auto"/>
      </w:divBdr>
    </w:div>
    <w:div w:id="392167770">
      <w:bodyDiv w:val="1"/>
      <w:marLeft w:val="0"/>
      <w:marRight w:val="0"/>
      <w:marTop w:val="0"/>
      <w:marBottom w:val="0"/>
      <w:divBdr>
        <w:top w:val="none" w:sz="0" w:space="0" w:color="auto"/>
        <w:left w:val="none" w:sz="0" w:space="0" w:color="auto"/>
        <w:bottom w:val="none" w:sz="0" w:space="0" w:color="auto"/>
        <w:right w:val="none" w:sz="0" w:space="0" w:color="auto"/>
      </w:divBdr>
    </w:div>
    <w:div w:id="397554124">
      <w:bodyDiv w:val="1"/>
      <w:marLeft w:val="0"/>
      <w:marRight w:val="0"/>
      <w:marTop w:val="0"/>
      <w:marBottom w:val="0"/>
      <w:divBdr>
        <w:top w:val="none" w:sz="0" w:space="0" w:color="auto"/>
        <w:left w:val="none" w:sz="0" w:space="0" w:color="auto"/>
        <w:bottom w:val="none" w:sz="0" w:space="0" w:color="auto"/>
        <w:right w:val="none" w:sz="0" w:space="0" w:color="auto"/>
      </w:divBdr>
    </w:div>
    <w:div w:id="404836504">
      <w:bodyDiv w:val="1"/>
      <w:marLeft w:val="0"/>
      <w:marRight w:val="0"/>
      <w:marTop w:val="0"/>
      <w:marBottom w:val="0"/>
      <w:divBdr>
        <w:top w:val="none" w:sz="0" w:space="0" w:color="auto"/>
        <w:left w:val="none" w:sz="0" w:space="0" w:color="auto"/>
        <w:bottom w:val="none" w:sz="0" w:space="0" w:color="auto"/>
        <w:right w:val="none" w:sz="0" w:space="0" w:color="auto"/>
      </w:divBdr>
    </w:div>
    <w:div w:id="407387698">
      <w:bodyDiv w:val="1"/>
      <w:marLeft w:val="0"/>
      <w:marRight w:val="0"/>
      <w:marTop w:val="0"/>
      <w:marBottom w:val="0"/>
      <w:divBdr>
        <w:top w:val="none" w:sz="0" w:space="0" w:color="auto"/>
        <w:left w:val="none" w:sz="0" w:space="0" w:color="auto"/>
        <w:bottom w:val="none" w:sz="0" w:space="0" w:color="auto"/>
        <w:right w:val="none" w:sz="0" w:space="0" w:color="auto"/>
      </w:divBdr>
    </w:div>
    <w:div w:id="409353373">
      <w:bodyDiv w:val="1"/>
      <w:marLeft w:val="0"/>
      <w:marRight w:val="0"/>
      <w:marTop w:val="0"/>
      <w:marBottom w:val="0"/>
      <w:divBdr>
        <w:top w:val="none" w:sz="0" w:space="0" w:color="auto"/>
        <w:left w:val="none" w:sz="0" w:space="0" w:color="auto"/>
        <w:bottom w:val="none" w:sz="0" w:space="0" w:color="auto"/>
        <w:right w:val="none" w:sz="0" w:space="0" w:color="auto"/>
      </w:divBdr>
    </w:div>
    <w:div w:id="415370130">
      <w:bodyDiv w:val="1"/>
      <w:marLeft w:val="0"/>
      <w:marRight w:val="0"/>
      <w:marTop w:val="0"/>
      <w:marBottom w:val="0"/>
      <w:divBdr>
        <w:top w:val="none" w:sz="0" w:space="0" w:color="auto"/>
        <w:left w:val="none" w:sz="0" w:space="0" w:color="auto"/>
        <w:bottom w:val="none" w:sz="0" w:space="0" w:color="auto"/>
        <w:right w:val="none" w:sz="0" w:space="0" w:color="auto"/>
      </w:divBdr>
    </w:div>
    <w:div w:id="429812143">
      <w:bodyDiv w:val="1"/>
      <w:marLeft w:val="0"/>
      <w:marRight w:val="0"/>
      <w:marTop w:val="0"/>
      <w:marBottom w:val="0"/>
      <w:divBdr>
        <w:top w:val="none" w:sz="0" w:space="0" w:color="auto"/>
        <w:left w:val="none" w:sz="0" w:space="0" w:color="auto"/>
        <w:bottom w:val="none" w:sz="0" w:space="0" w:color="auto"/>
        <w:right w:val="none" w:sz="0" w:space="0" w:color="auto"/>
      </w:divBdr>
    </w:div>
    <w:div w:id="431556419">
      <w:bodyDiv w:val="1"/>
      <w:marLeft w:val="0"/>
      <w:marRight w:val="0"/>
      <w:marTop w:val="0"/>
      <w:marBottom w:val="0"/>
      <w:divBdr>
        <w:top w:val="none" w:sz="0" w:space="0" w:color="auto"/>
        <w:left w:val="none" w:sz="0" w:space="0" w:color="auto"/>
        <w:bottom w:val="none" w:sz="0" w:space="0" w:color="auto"/>
        <w:right w:val="none" w:sz="0" w:space="0" w:color="auto"/>
      </w:divBdr>
    </w:div>
    <w:div w:id="441069012">
      <w:bodyDiv w:val="1"/>
      <w:marLeft w:val="0"/>
      <w:marRight w:val="0"/>
      <w:marTop w:val="0"/>
      <w:marBottom w:val="0"/>
      <w:divBdr>
        <w:top w:val="none" w:sz="0" w:space="0" w:color="auto"/>
        <w:left w:val="none" w:sz="0" w:space="0" w:color="auto"/>
        <w:bottom w:val="none" w:sz="0" w:space="0" w:color="auto"/>
        <w:right w:val="none" w:sz="0" w:space="0" w:color="auto"/>
      </w:divBdr>
    </w:div>
    <w:div w:id="441459820">
      <w:bodyDiv w:val="1"/>
      <w:marLeft w:val="0"/>
      <w:marRight w:val="0"/>
      <w:marTop w:val="0"/>
      <w:marBottom w:val="0"/>
      <w:divBdr>
        <w:top w:val="none" w:sz="0" w:space="0" w:color="auto"/>
        <w:left w:val="none" w:sz="0" w:space="0" w:color="auto"/>
        <w:bottom w:val="none" w:sz="0" w:space="0" w:color="auto"/>
        <w:right w:val="none" w:sz="0" w:space="0" w:color="auto"/>
      </w:divBdr>
    </w:div>
    <w:div w:id="441654600">
      <w:bodyDiv w:val="1"/>
      <w:marLeft w:val="0"/>
      <w:marRight w:val="0"/>
      <w:marTop w:val="0"/>
      <w:marBottom w:val="0"/>
      <w:divBdr>
        <w:top w:val="none" w:sz="0" w:space="0" w:color="auto"/>
        <w:left w:val="none" w:sz="0" w:space="0" w:color="auto"/>
        <w:bottom w:val="none" w:sz="0" w:space="0" w:color="auto"/>
        <w:right w:val="none" w:sz="0" w:space="0" w:color="auto"/>
      </w:divBdr>
    </w:div>
    <w:div w:id="450364903">
      <w:bodyDiv w:val="1"/>
      <w:marLeft w:val="0"/>
      <w:marRight w:val="0"/>
      <w:marTop w:val="0"/>
      <w:marBottom w:val="0"/>
      <w:divBdr>
        <w:top w:val="none" w:sz="0" w:space="0" w:color="auto"/>
        <w:left w:val="none" w:sz="0" w:space="0" w:color="auto"/>
        <w:bottom w:val="none" w:sz="0" w:space="0" w:color="auto"/>
        <w:right w:val="none" w:sz="0" w:space="0" w:color="auto"/>
      </w:divBdr>
    </w:div>
    <w:div w:id="459348674">
      <w:bodyDiv w:val="1"/>
      <w:marLeft w:val="0"/>
      <w:marRight w:val="0"/>
      <w:marTop w:val="0"/>
      <w:marBottom w:val="0"/>
      <w:divBdr>
        <w:top w:val="none" w:sz="0" w:space="0" w:color="auto"/>
        <w:left w:val="none" w:sz="0" w:space="0" w:color="auto"/>
        <w:bottom w:val="none" w:sz="0" w:space="0" w:color="auto"/>
        <w:right w:val="none" w:sz="0" w:space="0" w:color="auto"/>
      </w:divBdr>
    </w:div>
    <w:div w:id="462188177">
      <w:bodyDiv w:val="1"/>
      <w:marLeft w:val="0"/>
      <w:marRight w:val="0"/>
      <w:marTop w:val="0"/>
      <w:marBottom w:val="0"/>
      <w:divBdr>
        <w:top w:val="none" w:sz="0" w:space="0" w:color="auto"/>
        <w:left w:val="none" w:sz="0" w:space="0" w:color="auto"/>
        <w:bottom w:val="none" w:sz="0" w:space="0" w:color="auto"/>
        <w:right w:val="none" w:sz="0" w:space="0" w:color="auto"/>
      </w:divBdr>
    </w:div>
    <w:div w:id="462625622">
      <w:bodyDiv w:val="1"/>
      <w:marLeft w:val="0"/>
      <w:marRight w:val="0"/>
      <w:marTop w:val="0"/>
      <w:marBottom w:val="0"/>
      <w:divBdr>
        <w:top w:val="none" w:sz="0" w:space="0" w:color="auto"/>
        <w:left w:val="none" w:sz="0" w:space="0" w:color="auto"/>
        <w:bottom w:val="none" w:sz="0" w:space="0" w:color="auto"/>
        <w:right w:val="none" w:sz="0" w:space="0" w:color="auto"/>
      </w:divBdr>
    </w:div>
    <w:div w:id="466507758">
      <w:bodyDiv w:val="1"/>
      <w:marLeft w:val="0"/>
      <w:marRight w:val="0"/>
      <w:marTop w:val="0"/>
      <w:marBottom w:val="0"/>
      <w:divBdr>
        <w:top w:val="none" w:sz="0" w:space="0" w:color="auto"/>
        <w:left w:val="none" w:sz="0" w:space="0" w:color="auto"/>
        <w:bottom w:val="none" w:sz="0" w:space="0" w:color="auto"/>
        <w:right w:val="none" w:sz="0" w:space="0" w:color="auto"/>
      </w:divBdr>
    </w:div>
    <w:div w:id="470446988">
      <w:bodyDiv w:val="1"/>
      <w:marLeft w:val="0"/>
      <w:marRight w:val="0"/>
      <w:marTop w:val="0"/>
      <w:marBottom w:val="0"/>
      <w:divBdr>
        <w:top w:val="none" w:sz="0" w:space="0" w:color="auto"/>
        <w:left w:val="none" w:sz="0" w:space="0" w:color="auto"/>
        <w:bottom w:val="none" w:sz="0" w:space="0" w:color="auto"/>
        <w:right w:val="none" w:sz="0" w:space="0" w:color="auto"/>
      </w:divBdr>
    </w:div>
    <w:div w:id="471603714">
      <w:bodyDiv w:val="1"/>
      <w:marLeft w:val="0"/>
      <w:marRight w:val="0"/>
      <w:marTop w:val="0"/>
      <w:marBottom w:val="0"/>
      <w:divBdr>
        <w:top w:val="none" w:sz="0" w:space="0" w:color="auto"/>
        <w:left w:val="none" w:sz="0" w:space="0" w:color="auto"/>
        <w:bottom w:val="none" w:sz="0" w:space="0" w:color="auto"/>
        <w:right w:val="none" w:sz="0" w:space="0" w:color="auto"/>
      </w:divBdr>
    </w:div>
    <w:div w:id="476461984">
      <w:bodyDiv w:val="1"/>
      <w:marLeft w:val="0"/>
      <w:marRight w:val="0"/>
      <w:marTop w:val="0"/>
      <w:marBottom w:val="0"/>
      <w:divBdr>
        <w:top w:val="none" w:sz="0" w:space="0" w:color="auto"/>
        <w:left w:val="none" w:sz="0" w:space="0" w:color="auto"/>
        <w:bottom w:val="none" w:sz="0" w:space="0" w:color="auto"/>
        <w:right w:val="none" w:sz="0" w:space="0" w:color="auto"/>
      </w:divBdr>
    </w:div>
    <w:div w:id="478423773">
      <w:bodyDiv w:val="1"/>
      <w:marLeft w:val="0"/>
      <w:marRight w:val="0"/>
      <w:marTop w:val="0"/>
      <w:marBottom w:val="0"/>
      <w:divBdr>
        <w:top w:val="none" w:sz="0" w:space="0" w:color="auto"/>
        <w:left w:val="none" w:sz="0" w:space="0" w:color="auto"/>
        <w:bottom w:val="none" w:sz="0" w:space="0" w:color="auto"/>
        <w:right w:val="none" w:sz="0" w:space="0" w:color="auto"/>
      </w:divBdr>
    </w:div>
    <w:div w:id="480195639">
      <w:bodyDiv w:val="1"/>
      <w:marLeft w:val="0"/>
      <w:marRight w:val="0"/>
      <w:marTop w:val="0"/>
      <w:marBottom w:val="0"/>
      <w:divBdr>
        <w:top w:val="none" w:sz="0" w:space="0" w:color="auto"/>
        <w:left w:val="none" w:sz="0" w:space="0" w:color="auto"/>
        <w:bottom w:val="none" w:sz="0" w:space="0" w:color="auto"/>
        <w:right w:val="none" w:sz="0" w:space="0" w:color="auto"/>
      </w:divBdr>
    </w:div>
    <w:div w:id="488600310">
      <w:bodyDiv w:val="1"/>
      <w:marLeft w:val="0"/>
      <w:marRight w:val="0"/>
      <w:marTop w:val="0"/>
      <w:marBottom w:val="0"/>
      <w:divBdr>
        <w:top w:val="none" w:sz="0" w:space="0" w:color="auto"/>
        <w:left w:val="none" w:sz="0" w:space="0" w:color="auto"/>
        <w:bottom w:val="none" w:sz="0" w:space="0" w:color="auto"/>
        <w:right w:val="none" w:sz="0" w:space="0" w:color="auto"/>
      </w:divBdr>
    </w:div>
    <w:div w:id="499613666">
      <w:bodyDiv w:val="1"/>
      <w:marLeft w:val="0"/>
      <w:marRight w:val="0"/>
      <w:marTop w:val="0"/>
      <w:marBottom w:val="0"/>
      <w:divBdr>
        <w:top w:val="none" w:sz="0" w:space="0" w:color="auto"/>
        <w:left w:val="none" w:sz="0" w:space="0" w:color="auto"/>
        <w:bottom w:val="none" w:sz="0" w:space="0" w:color="auto"/>
        <w:right w:val="none" w:sz="0" w:space="0" w:color="auto"/>
      </w:divBdr>
    </w:div>
    <w:div w:id="521674082">
      <w:bodyDiv w:val="1"/>
      <w:marLeft w:val="0"/>
      <w:marRight w:val="0"/>
      <w:marTop w:val="0"/>
      <w:marBottom w:val="0"/>
      <w:divBdr>
        <w:top w:val="none" w:sz="0" w:space="0" w:color="auto"/>
        <w:left w:val="none" w:sz="0" w:space="0" w:color="auto"/>
        <w:bottom w:val="none" w:sz="0" w:space="0" w:color="auto"/>
        <w:right w:val="none" w:sz="0" w:space="0" w:color="auto"/>
      </w:divBdr>
    </w:div>
    <w:div w:id="530728622">
      <w:bodyDiv w:val="1"/>
      <w:marLeft w:val="0"/>
      <w:marRight w:val="0"/>
      <w:marTop w:val="0"/>
      <w:marBottom w:val="0"/>
      <w:divBdr>
        <w:top w:val="none" w:sz="0" w:space="0" w:color="auto"/>
        <w:left w:val="none" w:sz="0" w:space="0" w:color="auto"/>
        <w:bottom w:val="none" w:sz="0" w:space="0" w:color="auto"/>
        <w:right w:val="none" w:sz="0" w:space="0" w:color="auto"/>
      </w:divBdr>
    </w:div>
    <w:div w:id="536161814">
      <w:bodyDiv w:val="1"/>
      <w:marLeft w:val="0"/>
      <w:marRight w:val="0"/>
      <w:marTop w:val="0"/>
      <w:marBottom w:val="0"/>
      <w:divBdr>
        <w:top w:val="none" w:sz="0" w:space="0" w:color="auto"/>
        <w:left w:val="none" w:sz="0" w:space="0" w:color="auto"/>
        <w:bottom w:val="none" w:sz="0" w:space="0" w:color="auto"/>
        <w:right w:val="none" w:sz="0" w:space="0" w:color="auto"/>
      </w:divBdr>
    </w:div>
    <w:div w:id="541752333">
      <w:bodyDiv w:val="1"/>
      <w:marLeft w:val="0"/>
      <w:marRight w:val="0"/>
      <w:marTop w:val="0"/>
      <w:marBottom w:val="0"/>
      <w:divBdr>
        <w:top w:val="none" w:sz="0" w:space="0" w:color="auto"/>
        <w:left w:val="none" w:sz="0" w:space="0" w:color="auto"/>
        <w:bottom w:val="none" w:sz="0" w:space="0" w:color="auto"/>
        <w:right w:val="none" w:sz="0" w:space="0" w:color="auto"/>
      </w:divBdr>
    </w:div>
    <w:div w:id="545145083">
      <w:bodyDiv w:val="1"/>
      <w:marLeft w:val="0"/>
      <w:marRight w:val="0"/>
      <w:marTop w:val="0"/>
      <w:marBottom w:val="0"/>
      <w:divBdr>
        <w:top w:val="none" w:sz="0" w:space="0" w:color="auto"/>
        <w:left w:val="none" w:sz="0" w:space="0" w:color="auto"/>
        <w:bottom w:val="none" w:sz="0" w:space="0" w:color="auto"/>
        <w:right w:val="none" w:sz="0" w:space="0" w:color="auto"/>
      </w:divBdr>
    </w:div>
    <w:div w:id="548221724">
      <w:bodyDiv w:val="1"/>
      <w:marLeft w:val="0"/>
      <w:marRight w:val="0"/>
      <w:marTop w:val="0"/>
      <w:marBottom w:val="0"/>
      <w:divBdr>
        <w:top w:val="none" w:sz="0" w:space="0" w:color="auto"/>
        <w:left w:val="none" w:sz="0" w:space="0" w:color="auto"/>
        <w:bottom w:val="none" w:sz="0" w:space="0" w:color="auto"/>
        <w:right w:val="none" w:sz="0" w:space="0" w:color="auto"/>
      </w:divBdr>
    </w:div>
    <w:div w:id="559026714">
      <w:bodyDiv w:val="1"/>
      <w:marLeft w:val="0"/>
      <w:marRight w:val="0"/>
      <w:marTop w:val="0"/>
      <w:marBottom w:val="0"/>
      <w:divBdr>
        <w:top w:val="none" w:sz="0" w:space="0" w:color="auto"/>
        <w:left w:val="none" w:sz="0" w:space="0" w:color="auto"/>
        <w:bottom w:val="none" w:sz="0" w:space="0" w:color="auto"/>
        <w:right w:val="none" w:sz="0" w:space="0" w:color="auto"/>
      </w:divBdr>
    </w:div>
    <w:div w:id="559096542">
      <w:bodyDiv w:val="1"/>
      <w:marLeft w:val="0"/>
      <w:marRight w:val="0"/>
      <w:marTop w:val="0"/>
      <w:marBottom w:val="0"/>
      <w:divBdr>
        <w:top w:val="none" w:sz="0" w:space="0" w:color="auto"/>
        <w:left w:val="none" w:sz="0" w:space="0" w:color="auto"/>
        <w:bottom w:val="none" w:sz="0" w:space="0" w:color="auto"/>
        <w:right w:val="none" w:sz="0" w:space="0" w:color="auto"/>
      </w:divBdr>
    </w:div>
    <w:div w:id="561864728">
      <w:bodyDiv w:val="1"/>
      <w:marLeft w:val="0"/>
      <w:marRight w:val="0"/>
      <w:marTop w:val="0"/>
      <w:marBottom w:val="0"/>
      <w:divBdr>
        <w:top w:val="none" w:sz="0" w:space="0" w:color="auto"/>
        <w:left w:val="none" w:sz="0" w:space="0" w:color="auto"/>
        <w:bottom w:val="none" w:sz="0" w:space="0" w:color="auto"/>
        <w:right w:val="none" w:sz="0" w:space="0" w:color="auto"/>
      </w:divBdr>
    </w:div>
    <w:div w:id="563024136">
      <w:bodyDiv w:val="1"/>
      <w:marLeft w:val="0"/>
      <w:marRight w:val="0"/>
      <w:marTop w:val="0"/>
      <w:marBottom w:val="0"/>
      <w:divBdr>
        <w:top w:val="none" w:sz="0" w:space="0" w:color="auto"/>
        <w:left w:val="none" w:sz="0" w:space="0" w:color="auto"/>
        <w:bottom w:val="none" w:sz="0" w:space="0" w:color="auto"/>
        <w:right w:val="none" w:sz="0" w:space="0" w:color="auto"/>
      </w:divBdr>
    </w:div>
    <w:div w:id="563956211">
      <w:bodyDiv w:val="1"/>
      <w:marLeft w:val="0"/>
      <w:marRight w:val="0"/>
      <w:marTop w:val="0"/>
      <w:marBottom w:val="0"/>
      <w:divBdr>
        <w:top w:val="none" w:sz="0" w:space="0" w:color="auto"/>
        <w:left w:val="none" w:sz="0" w:space="0" w:color="auto"/>
        <w:bottom w:val="none" w:sz="0" w:space="0" w:color="auto"/>
        <w:right w:val="none" w:sz="0" w:space="0" w:color="auto"/>
      </w:divBdr>
    </w:div>
    <w:div w:id="564099026">
      <w:bodyDiv w:val="1"/>
      <w:marLeft w:val="0"/>
      <w:marRight w:val="0"/>
      <w:marTop w:val="0"/>
      <w:marBottom w:val="0"/>
      <w:divBdr>
        <w:top w:val="none" w:sz="0" w:space="0" w:color="auto"/>
        <w:left w:val="none" w:sz="0" w:space="0" w:color="auto"/>
        <w:bottom w:val="none" w:sz="0" w:space="0" w:color="auto"/>
        <w:right w:val="none" w:sz="0" w:space="0" w:color="auto"/>
      </w:divBdr>
    </w:div>
    <w:div w:id="564608576">
      <w:bodyDiv w:val="1"/>
      <w:marLeft w:val="0"/>
      <w:marRight w:val="0"/>
      <w:marTop w:val="0"/>
      <w:marBottom w:val="0"/>
      <w:divBdr>
        <w:top w:val="none" w:sz="0" w:space="0" w:color="auto"/>
        <w:left w:val="none" w:sz="0" w:space="0" w:color="auto"/>
        <w:bottom w:val="none" w:sz="0" w:space="0" w:color="auto"/>
        <w:right w:val="none" w:sz="0" w:space="0" w:color="auto"/>
      </w:divBdr>
    </w:div>
    <w:div w:id="564881527">
      <w:bodyDiv w:val="1"/>
      <w:marLeft w:val="0"/>
      <w:marRight w:val="0"/>
      <w:marTop w:val="0"/>
      <w:marBottom w:val="0"/>
      <w:divBdr>
        <w:top w:val="none" w:sz="0" w:space="0" w:color="auto"/>
        <w:left w:val="none" w:sz="0" w:space="0" w:color="auto"/>
        <w:bottom w:val="none" w:sz="0" w:space="0" w:color="auto"/>
        <w:right w:val="none" w:sz="0" w:space="0" w:color="auto"/>
      </w:divBdr>
    </w:div>
    <w:div w:id="565382227">
      <w:bodyDiv w:val="1"/>
      <w:marLeft w:val="0"/>
      <w:marRight w:val="0"/>
      <w:marTop w:val="0"/>
      <w:marBottom w:val="0"/>
      <w:divBdr>
        <w:top w:val="none" w:sz="0" w:space="0" w:color="auto"/>
        <w:left w:val="none" w:sz="0" w:space="0" w:color="auto"/>
        <w:bottom w:val="none" w:sz="0" w:space="0" w:color="auto"/>
        <w:right w:val="none" w:sz="0" w:space="0" w:color="auto"/>
      </w:divBdr>
    </w:div>
    <w:div w:id="578904768">
      <w:bodyDiv w:val="1"/>
      <w:marLeft w:val="0"/>
      <w:marRight w:val="0"/>
      <w:marTop w:val="0"/>
      <w:marBottom w:val="0"/>
      <w:divBdr>
        <w:top w:val="none" w:sz="0" w:space="0" w:color="auto"/>
        <w:left w:val="none" w:sz="0" w:space="0" w:color="auto"/>
        <w:bottom w:val="none" w:sz="0" w:space="0" w:color="auto"/>
        <w:right w:val="none" w:sz="0" w:space="0" w:color="auto"/>
      </w:divBdr>
    </w:div>
    <w:div w:id="587351557">
      <w:bodyDiv w:val="1"/>
      <w:marLeft w:val="0"/>
      <w:marRight w:val="0"/>
      <w:marTop w:val="0"/>
      <w:marBottom w:val="0"/>
      <w:divBdr>
        <w:top w:val="none" w:sz="0" w:space="0" w:color="auto"/>
        <w:left w:val="none" w:sz="0" w:space="0" w:color="auto"/>
        <w:bottom w:val="none" w:sz="0" w:space="0" w:color="auto"/>
        <w:right w:val="none" w:sz="0" w:space="0" w:color="auto"/>
      </w:divBdr>
    </w:div>
    <w:div w:id="589582421">
      <w:bodyDiv w:val="1"/>
      <w:marLeft w:val="0"/>
      <w:marRight w:val="0"/>
      <w:marTop w:val="0"/>
      <w:marBottom w:val="0"/>
      <w:divBdr>
        <w:top w:val="none" w:sz="0" w:space="0" w:color="auto"/>
        <w:left w:val="none" w:sz="0" w:space="0" w:color="auto"/>
        <w:bottom w:val="none" w:sz="0" w:space="0" w:color="auto"/>
        <w:right w:val="none" w:sz="0" w:space="0" w:color="auto"/>
      </w:divBdr>
    </w:div>
    <w:div w:id="598293048">
      <w:bodyDiv w:val="1"/>
      <w:marLeft w:val="0"/>
      <w:marRight w:val="0"/>
      <w:marTop w:val="0"/>
      <w:marBottom w:val="0"/>
      <w:divBdr>
        <w:top w:val="none" w:sz="0" w:space="0" w:color="auto"/>
        <w:left w:val="none" w:sz="0" w:space="0" w:color="auto"/>
        <w:bottom w:val="none" w:sz="0" w:space="0" w:color="auto"/>
        <w:right w:val="none" w:sz="0" w:space="0" w:color="auto"/>
      </w:divBdr>
    </w:div>
    <w:div w:id="602879202">
      <w:bodyDiv w:val="1"/>
      <w:marLeft w:val="0"/>
      <w:marRight w:val="0"/>
      <w:marTop w:val="0"/>
      <w:marBottom w:val="0"/>
      <w:divBdr>
        <w:top w:val="none" w:sz="0" w:space="0" w:color="auto"/>
        <w:left w:val="none" w:sz="0" w:space="0" w:color="auto"/>
        <w:bottom w:val="none" w:sz="0" w:space="0" w:color="auto"/>
        <w:right w:val="none" w:sz="0" w:space="0" w:color="auto"/>
      </w:divBdr>
    </w:div>
    <w:div w:id="606277909">
      <w:bodyDiv w:val="1"/>
      <w:marLeft w:val="0"/>
      <w:marRight w:val="0"/>
      <w:marTop w:val="0"/>
      <w:marBottom w:val="0"/>
      <w:divBdr>
        <w:top w:val="none" w:sz="0" w:space="0" w:color="auto"/>
        <w:left w:val="none" w:sz="0" w:space="0" w:color="auto"/>
        <w:bottom w:val="none" w:sz="0" w:space="0" w:color="auto"/>
        <w:right w:val="none" w:sz="0" w:space="0" w:color="auto"/>
      </w:divBdr>
    </w:div>
    <w:div w:id="624309361">
      <w:bodyDiv w:val="1"/>
      <w:marLeft w:val="0"/>
      <w:marRight w:val="0"/>
      <w:marTop w:val="0"/>
      <w:marBottom w:val="0"/>
      <w:divBdr>
        <w:top w:val="none" w:sz="0" w:space="0" w:color="auto"/>
        <w:left w:val="none" w:sz="0" w:space="0" w:color="auto"/>
        <w:bottom w:val="none" w:sz="0" w:space="0" w:color="auto"/>
        <w:right w:val="none" w:sz="0" w:space="0" w:color="auto"/>
      </w:divBdr>
    </w:div>
    <w:div w:id="633952829">
      <w:bodyDiv w:val="1"/>
      <w:marLeft w:val="0"/>
      <w:marRight w:val="0"/>
      <w:marTop w:val="0"/>
      <w:marBottom w:val="0"/>
      <w:divBdr>
        <w:top w:val="none" w:sz="0" w:space="0" w:color="auto"/>
        <w:left w:val="none" w:sz="0" w:space="0" w:color="auto"/>
        <w:bottom w:val="none" w:sz="0" w:space="0" w:color="auto"/>
        <w:right w:val="none" w:sz="0" w:space="0" w:color="auto"/>
      </w:divBdr>
    </w:div>
    <w:div w:id="640383604">
      <w:bodyDiv w:val="1"/>
      <w:marLeft w:val="0"/>
      <w:marRight w:val="0"/>
      <w:marTop w:val="0"/>
      <w:marBottom w:val="0"/>
      <w:divBdr>
        <w:top w:val="none" w:sz="0" w:space="0" w:color="auto"/>
        <w:left w:val="none" w:sz="0" w:space="0" w:color="auto"/>
        <w:bottom w:val="none" w:sz="0" w:space="0" w:color="auto"/>
        <w:right w:val="none" w:sz="0" w:space="0" w:color="auto"/>
      </w:divBdr>
    </w:div>
    <w:div w:id="640430364">
      <w:bodyDiv w:val="1"/>
      <w:marLeft w:val="0"/>
      <w:marRight w:val="0"/>
      <w:marTop w:val="0"/>
      <w:marBottom w:val="0"/>
      <w:divBdr>
        <w:top w:val="none" w:sz="0" w:space="0" w:color="auto"/>
        <w:left w:val="none" w:sz="0" w:space="0" w:color="auto"/>
        <w:bottom w:val="none" w:sz="0" w:space="0" w:color="auto"/>
        <w:right w:val="none" w:sz="0" w:space="0" w:color="auto"/>
      </w:divBdr>
    </w:div>
    <w:div w:id="653604097">
      <w:bodyDiv w:val="1"/>
      <w:marLeft w:val="0"/>
      <w:marRight w:val="0"/>
      <w:marTop w:val="0"/>
      <w:marBottom w:val="0"/>
      <w:divBdr>
        <w:top w:val="none" w:sz="0" w:space="0" w:color="auto"/>
        <w:left w:val="none" w:sz="0" w:space="0" w:color="auto"/>
        <w:bottom w:val="none" w:sz="0" w:space="0" w:color="auto"/>
        <w:right w:val="none" w:sz="0" w:space="0" w:color="auto"/>
      </w:divBdr>
    </w:div>
    <w:div w:id="655305438">
      <w:bodyDiv w:val="1"/>
      <w:marLeft w:val="0"/>
      <w:marRight w:val="0"/>
      <w:marTop w:val="0"/>
      <w:marBottom w:val="0"/>
      <w:divBdr>
        <w:top w:val="none" w:sz="0" w:space="0" w:color="auto"/>
        <w:left w:val="none" w:sz="0" w:space="0" w:color="auto"/>
        <w:bottom w:val="none" w:sz="0" w:space="0" w:color="auto"/>
        <w:right w:val="none" w:sz="0" w:space="0" w:color="auto"/>
      </w:divBdr>
    </w:div>
    <w:div w:id="659500717">
      <w:bodyDiv w:val="1"/>
      <w:marLeft w:val="0"/>
      <w:marRight w:val="0"/>
      <w:marTop w:val="0"/>
      <w:marBottom w:val="0"/>
      <w:divBdr>
        <w:top w:val="none" w:sz="0" w:space="0" w:color="auto"/>
        <w:left w:val="none" w:sz="0" w:space="0" w:color="auto"/>
        <w:bottom w:val="none" w:sz="0" w:space="0" w:color="auto"/>
        <w:right w:val="none" w:sz="0" w:space="0" w:color="auto"/>
      </w:divBdr>
    </w:div>
    <w:div w:id="677123122">
      <w:bodyDiv w:val="1"/>
      <w:marLeft w:val="0"/>
      <w:marRight w:val="0"/>
      <w:marTop w:val="0"/>
      <w:marBottom w:val="0"/>
      <w:divBdr>
        <w:top w:val="none" w:sz="0" w:space="0" w:color="auto"/>
        <w:left w:val="none" w:sz="0" w:space="0" w:color="auto"/>
        <w:bottom w:val="none" w:sz="0" w:space="0" w:color="auto"/>
        <w:right w:val="none" w:sz="0" w:space="0" w:color="auto"/>
      </w:divBdr>
    </w:div>
    <w:div w:id="677198386">
      <w:bodyDiv w:val="1"/>
      <w:marLeft w:val="0"/>
      <w:marRight w:val="0"/>
      <w:marTop w:val="0"/>
      <w:marBottom w:val="0"/>
      <w:divBdr>
        <w:top w:val="none" w:sz="0" w:space="0" w:color="auto"/>
        <w:left w:val="none" w:sz="0" w:space="0" w:color="auto"/>
        <w:bottom w:val="none" w:sz="0" w:space="0" w:color="auto"/>
        <w:right w:val="none" w:sz="0" w:space="0" w:color="auto"/>
      </w:divBdr>
    </w:div>
    <w:div w:id="682435173">
      <w:bodyDiv w:val="1"/>
      <w:marLeft w:val="0"/>
      <w:marRight w:val="0"/>
      <w:marTop w:val="0"/>
      <w:marBottom w:val="0"/>
      <w:divBdr>
        <w:top w:val="none" w:sz="0" w:space="0" w:color="auto"/>
        <w:left w:val="none" w:sz="0" w:space="0" w:color="auto"/>
        <w:bottom w:val="none" w:sz="0" w:space="0" w:color="auto"/>
        <w:right w:val="none" w:sz="0" w:space="0" w:color="auto"/>
      </w:divBdr>
    </w:div>
    <w:div w:id="693846896">
      <w:bodyDiv w:val="1"/>
      <w:marLeft w:val="0"/>
      <w:marRight w:val="0"/>
      <w:marTop w:val="0"/>
      <w:marBottom w:val="0"/>
      <w:divBdr>
        <w:top w:val="none" w:sz="0" w:space="0" w:color="auto"/>
        <w:left w:val="none" w:sz="0" w:space="0" w:color="auto"/>
        <w:bottom w:val="none" w:sz="0" w:space="0" w:color="auto"/>
        <w:right w:val="none" w:sz="0" w:space="0" w:color="auto"/>
      </w:divBdr>
    </w:div>
    <w:div w:id="704721008">
      <w:bodyDiv w:val="1"/>
      <w:marLeft w:val="0"/>
      <w:marRight w:val="0"/>
      <w:marTop w:val="0"/>
      <w:marBottom w:val="0"/>
      <w:divBdr>
        <w:top w:val="none" w:sz="0" w:space="0" w:color="auto"/>
        <w:left w:val="none" w:sz="0" w:space="0" w:color="auto"/>
        <w:bottom w:val="none" w:sz="0" w:space="0" w:color="auto"/>
        <w:right w:val="none" w:sz="0" w:space="0" w:color="auto"/>
      </w:divBdr>
    </w:div>
    <w:div w:id="707876973">
      <w:bodyDiv w:val="1"/>
      <w:marLeft w:val="0"/>
      <w:marRight w:val="0"/>
      <w:marTop w:val="0"/>
      <w:marBottom w:val="0"/>
      <w:divBdr>
        <w:top w:val="none" w:sz="0" w:space="0" w:color="auto"/>
        <w:left w:val="none" w:sz="0" w:space="0" w:color="auto"/>
        <w:bottom w:val="none" w:sz="0" w:space="0" w:color="auto"/>
        <w:right w:val="none" w:sz="0" w:space="0" w:color="auto"/>
      </w:divBdr>
    </w:div>
    <w:div w:id="708607205">
      <w:bodyDiv w:val="1"/>
      <w:marLeft w:val="0"/>
      <w:marRight w:val="0"/>
      <w:marTop w:val="0"/>
      <w:marBottom w:val="0"/>
      <w:divBdr>
        <w:top w:val="none" w:sz="0" w:space="0" w:color="auto"/>
        <w:left w:val="none" w:sz="0" w:space="0" w:color="auto"/>
        <w:bottom w:val="none" w:sz="0" w:space="0" w:color="auto"/>
        <w:right w:val="none" w:sz="0" w:space="0" w:color="auto"/>
      </w:divBdr>
    </w:div>
    <w:div w:id="709916948">
      <w:bodyDiv w:val="1"/>
      <w:marLeft w:val="0"/>
      <w:marRight w:val="0"/>
      <w:marTop w:val="0"/>
      <w:marBottom w:val="0"/>
      <w:divBdr>
        <w:top w:val="none" w:sz="0" w:space="0" w:color="auto"/>
        <w:left w:val="none" w:sz="0" w:space="0" w:color="auto"/>
        <w:bottom w:val="none" w:sz="0" w:space="0" w:color="auto"/>
        <w:right w:val="none" w:sz="0" w:space="0" w:color="auto"/>
      </w:divBdr>
    </w:div>
    <w:div w:id="711198868">
      <w:bodyDiv w:val="1"/>
      <w:marLeft w:val="0"/>
      <w:marRight w:val="0"/>
      <w:marTop w:val="0"/>
      <w:marBottom w:val="0"/>
      <w:divBdr>
        <w:top w:val="none" w:sz="0" w:space="0" w:color="auto"/>
        <w:left w:val="none" w:sz="0" w:space="0" w:color="auto"/>
        <w:bottom w:val="none" w:sz="0" w:space="0" w:color="auto"/>
        <w:right w:val="none" w:sz="0" w:space="0" w:color="auto"/>
      </w:divBdr>
    </w:div>
    <w:div w:id="720207631">
      <w:bodyDiv w:val="1"/>
      <w:marLeft w:val="0"/>
      <w:marRight w:val="0"/>
      <w:marTop w:val="0"/>
      <w:marBottom w:val="0"/>
      <w:divBdr>
        <w:top w:val="none" w:sz="0" w:space="0" w:color="auto"/>
        <w:left w:val="none" w:sz="0" w:space="0" w:color="auto"/>
        <w:bottom w:val="none" w:sz="0" w:space="0" w:color="auto"/>
        <w:right w:val="none" w:sz="0" w:space="0" w:color="auto"/>
      </w:divBdr>
    </w:div>
    <w:div w:id="735519221">
      <w:bodyDiv w:val="1"/>
      <w:marLeft w:val="0"/>
      <w:marRight w:val="0"/>
      <w:marTop w:val="0"/>
      <w:marBottom w:val="0"/>
      <w:divBdr>
        <w:top w:val="none" w:sz="0" w:space="0" w:color="auto"/>
        <w:left w:val="none" w:sz="0" w:space="0" w:color="auto"/>
        <w:bottom w:val="none" w:sz="0" w:space="0" w:color="auto"/>
        <w:right w:val="none" w:sz="0" w:space="0" w:color="auto"/>
      </w:divBdr>
    </w:div>
    <w:div w:id="749816004">
      <w:bodyDiv w:val="1"/>
      <w:marLeft w:val="0"/>
      <w:marRight w:val="0"/>
      <w:marTop w:val="0"/>
      <w:marBottom w:val="0"/>
      <w:divBdr>
        <w:top w:val="none" w:sz="0" w:space="0" w:color="auto"/>
        <w:left w:val="none" w:sz="0" w:space="0" w:color="auto"/>
        <w:bottom w:val="none" w:sz="0" w:space="0" w:color="auto"/>
        <w:right w:val="none" w:sz="0" w:space="0" w:color="auto"/>
      </w:divBdr>
    </w:div>
    <w:div w:id="758646465">
      <w:bodyDiv w:val="1"/>
      <w:marLeft w:val="0"/>
      <w:marRight w:val="0"/>
      <w:marTop w:val="0"/>
      <w:marBottom w:val="0"/>
      <w:divBdr>
        <w:top w:val="none" w:sz="0" w:space="0" w:color="auto"/>
        <w:left w:val="none" w:sz="0" w:space="0" w:color="auto"/>
        <w:bottom w:val="none" w:sz="0" w:space="0" w:color="auto"/>
        <w:right w:val="none" w:sz="0" w:space="0" w:color="auto"/>
      </w:divBdr>
    </w:div>
    <w:div w:id="759445312">
      <w:bodyDiv w:val="1"/>
      <w:marLeft w:val="0"/>
      <w:marRight w:val="0"/>
      <w:marTop w:val="0"/>
      <w:marBottom w:val="0"/>
      <w:divBdr>
        <w:top w:val="none" w:sz="0" w:space="0" w:color="auto"/>
        <w:left w:val="none" w:sz="0" w:space="0" w:color="auto"/>
        <w:bottom w:val="none" w:sz="0" w:space="0" w:color="auto"/>
        <w:right w:val="none" w:sz="0" w:space="0" w:color="auto"/>
      </w:divBdr>
    </w:div>
    <w:div w:id="764106793">
      <w:bodyDiv w:val="1"/>
      <w:marLeft w:val="0"/>
      <w:marRight w:val="0"/>
      <w:marTop w:val="0"/>
      <w:marBottom w:val="0"/>
      <w:divBdr>
        <w:top w:val="none" w:sz="0" w:space="0" w:color="auto"/>
        <w:left w:val="none" w:sz="0" w:space="0" w:color="auto"/>
        <w:bottom w:val="none" w:sz="0" w:space="0" w:color="auto"/>
        <w:right w:val="none" w:sz="0" w:space="0" w:color="auto"/>
      </w:divBdr>
    </w:div>
    <w:div w:id="780732463">
      <w:bodyDiv w:val="1"/>
      <w:marLeft w:val="0"/>
      <w:marRight w:val="0"/>
      <w:marTop w:val="0"/>
      <w:marBottom w:val="0"/>
      <w:divBdr>
        <w:top w:val="none" w:sz="0" w:space="0" w:color="auto"/>
        <w:left w:val="none" w:sz="0" w:space="0" w:color="auto"/>
        <w:bottom w:val="none" w:sz="0" w:space="0" w:color="auto"/>
        <w:right w:val="none" w:sz="0" w:space="0" w:color="auto"/>
      </w:divBdr>
    </w:div>
    <w:div w:id="795639593">
      <w:bodyDiv w:val="1"/>
      <w:marLeft w:val="0"/>
      <w:marRight w:val="0"/>
      <w:marTop w:val="0"/>
      <w:marBottom w:val="0"/>
      <w:divBdr>
        <w:top w:val="none" w:sz="0" w:space="0" w:color="auto"/>
        <w:left w:val="none" w:sz="0" w:space="0" w:color="auto"/>
        <w:bottom w:val="none" w:sz="0" w:space="0" w:color="auto"/>
        <w:right w:val="none" w:sz="0" w:space="0" w:color="auto"/>
      </w:divBdr>
    </w:div>
    <w:div w:id="798842709">
      <w:bodyDiv w:val="1"/>
      <w:marLeft w:val="0"/>
      <w:marRight w:val="0"/>
      <w:marTop w:val="0"/>
      <w:marBottom w:val="0"/>
      <w:divBdr>
        <w:top w:val="none" w:sz="0" w:space="0" w:color="auto"/>
        <w:left w:val="none" w:sz="0" w:space="0" w:color="auto"/>
        <w:bottom w:val="none" w:sz="0" w:space="0" w:color="auto"/>
        <w:right w:val="none" w:sz="0" w:space="0" w:color="auto"/>
      </w:divBdr>
    </w:div>
    <w:div w:id="802307756">
      <w:bodyDiv w:val="1"/>
      <w:marLeft w:val="0"/>
      <w:marRight w:val="0"/>
      <w:marTop w:val="0"/>
      <w:marBottom w:val="0"/>
      <w:divBdr>
        <w:top w:val="none" w:sz="0" w:space="0" w:color="auto"/>
        <w:left w:val="none" w:sz="0" w:space="0" w:color="auto"/>
        <w:bottom w:val="none" w:sz="0" w:space="0" w:color="auto"/>
        <w:right w:val="none" w:sz="0" w:space="0" w:color="auto"/>
      </w:divBdr>
    </w:div>
    <w:div w:id="803698775">
      <w:bodyDiv w:val="1"/>
      <w:marLeft w:val="0"/>
      <w:marRight w:val="0"/>
      <w:marTop w:val="0"/>
      <w:marBottom w:val="0"/>
      <w:divBdr>
        <w:top w:val="none" w:sz="0" w:space="0" w:color="auto"/>
        <w:left w:val="none" w:sz="0" w:space="0" w:color="auto"/>
        <w:bottom w:val="none" w:sz="0" w:space="0" w:color="auto"/>
        <w:right w:val="none" w:sz="0" w:space="0" w:color="auto"/>
      </w:divBdr>
    </w:div>
    <w:div w:id="804272221">
      <w:bodyDiv w:val="1"/>
      <w:marLeft w:val="0"/>
      <w:marRight w:val="0"/>
      <w:marTop w:val="0"/>
      <w:marBottom w:val="0"/>
      <w:divBdr>
        <w:top w:val="none" w:sz="0" w:space="0" w:color="auto"/>
        <w:left w:val="none" w:sz="0" w:space="0" w:color="auto"/>
        <w:bottom w:val="none" w:sz="0" w:space="0" w:color="auto"/>
        <w:right w:val="none" w:sz="0" w:space="0" w:color="auto"/>
      </w:divBdr>
    </w:div>
    <w:div w:id="810901292">
      <w:bodyDiv w:val="1"/>
      <w:marLeft w:val="0"/>
      <w:marRight w:val="0"/>
      <w:marTop w:val="0"/>
      <w:marBottom w:val="0"/>
      <w:divBdr>
        <w:top w:val="none" w:sz="0" w:space="0" w:color="auto"/>
        <w:left w:val="none" w:sz="0" w:space="0" w:color="auto"/>
        <w:bottom w:val="none" w:sz="0" w:space="0" w:color="auto"/>
        <w:right w:val="none" w:sz="0" w:space="0" w:color="auto"/>
      </w:divBdr>
    </w:div>
    <w:div w:id="812330790">
      <w:bodyDiv w:val="1"/>
      <w:marLeft w:val="0"/>
      <w:marRight w:val="0"/>
      <w:marTop w:val="0"/>
      <w:marBottom w:val="0"/>
      <w:divBdr>
        <w:top w:val="none" w:sz="0" w:space="0" w:color="auto"/>
        <w:left w:val="none" w:sz="0" w:space="0" w:color="auto"/>
        <w:bottom w:val="none" w:sz="0" w:space="0" w:color="auto"/>
        <w:right w:val="none" w:sz="0" w:space="0" w:color="auto"/>
      </w:divBdr>
    </w:div>
    <w:div w:id="819078118">
      <w:bodyDiv w:val="1"/>
      <w:marLeft w:val="0"/>
      <w:marRight w:val="0"/>
      <w:marTop w:val="0"/>
      <w:marBottom w:val="0"/>
      <w:divBdr>
        <w:top w:val="none" w:sz="0" w:space="0" w:color="auto"/>
        <w:left w:val="none" w:sz="0" w:space="0" w:color="auto"/>
        <w:bottom w:val="none" w:sz="0" w:space="0" w:color="auto"/>
        <w:right w:val="none" w:sz="0" w:space="0" w:color="auto"/>
      </w:divBdr>
    </w:div>
    <w:div w:id="821040305">
      <w:bodyDiv w:val="1"/>
      <w:marLeft w:val="0"/>
      <w:marRight w:val="0"/>
      <w:marTop w:val="0"/>
      <w:marBottom w:val="0"/>
      <w:divBdr>
        <w:top w:val="none" w:sz="0" w:space="0" w:color="auto"/>
        <w:left w:val="none" w:sz="0" w:space="0" w:color="auto"/>
        <w:bottom w:val="none" w:sz="0" w:space="0" w:color="auto"/>
        <w:right w:val="none" w:sz="0" w:space="0" w:color="auto"/>
      </w:divBdr>
    </w:div>
    <w:div w:id="832835024">
      <w:bodyDiv w:val="1"/>
      <w:marLeft w:val="0"/>
      <w:marRight w:val="0"/>
      <w:marTop w:val="0"/>
      <w:marBottom w:val="0"/>
      <w:divBdr>
        <w:top w:val="none" w:sz="0" w:space="0" w:color="auto"/>
        <w:left w:val="none" w:sz="0" w:space="0" w:color="auto"/>
        <w:bottom w:val="none" w:sz="0" w:space="0" w:color="auto"/>
        <w:right w:val="none" w:sz="0" w:space="0" w:color="auto"/>
      </w:divBdr>
    </w:div>
    <w:div w:id="834732071">
      <w:bodyDiv w:val="1"/>
      <w:marLeft w:val="0"/>
      <w:marRight w:val="0"/>
      <w:marTop w:val="0"/>
      <w:marBottom w:val="0"/>
      <w:divBdr>
        <w:top w:val="none" w:sz="0" w:space="0" w:color="auto"/>
        <w:left w:val="none" w:sz="0" w:space="0" w:color="auto"/>
        <w:bottom w:val="none" w:sz="0" w:space="0" w:color="auto"/>
        <w:right w:val="none" w:sz="0" w:space="0" w:color="auto"/>
      </w:divBdr>
    </w:div>
    <w:div w:id="839663254">
      <w:bodyDiv w:val="1"/>
      <w:marLeft w:val="0"/>
      <w:marRight w:val="0"/>
      <w:marTop w:val="0"/>
      <w:marBottom w:val="0"/>
      <w:divBdr>
        <w:top w:val="none" w:sz="0" w:space="0" w:color="auto"/>
        <w:left w:val="none" w:sz="0" w:space="0" w:color="auto"/>
        <w:bottom w:val="none" w:sz="0" w:space="0" w:color="auto"/>
        <w:right w:val="none" w:sz="0" w:space="0" w:color="auto"/>
      </w:divBdr>
    </w:div>
    <w:div w:id="841164455">
      <w:bodyDiv w:val="1"/>
      <w:marLeft w:val="0"/>
      <w:marRight w:val="0"/>
      <w:marTop w:val="0"/>
      <w:marBottom w:val="0"/>
      <w:divBdr>
        <w:top w:val="none" w:sz="0" w:space="0" w:color="auto"/>
        <w:left w:val="none" w:sz="0" w:space="0" w:color="auto"/>
        <w:bottom w:val="none" w:sz="0" w:space="0" w:color="auto"/>
        <w:right w:val="none" w:sz="0" w:space="0" w:color="auto"/>
      </w:divBdr>
    </w:div>
    <w:div w:id="850919644">
      <w:bodyDiv w:val="1"/>
      <w:marLeft w:val="0"/>
      <w:marRight w:val="0"/>
      <w:marTop w:val="0"/>
      <w:marBottom w:val="0"/>
      <w:divBdr>
        <w:top w:val="none" w:sz="0" w:space="0" w:color="auto"/>
        <w:left w:val="none" w:sz="0" w:space="0" w:color="auto"/>
        <w:bottom w:val="none" w:sz="0" w:space="0" w:color="auto"/>
        <w:right w:val="none" w:sz="0" w:space="0" w:color="auto"/>
      </w:divBdr>
    </w:div>
    <w:div w:id="860896859">
      <w:bodyDiv w:val="1"/>
      <w:marLeft w:val="0"/>
      <w:marRight w:val="0"/>
      <w:marTop w:val="0"/>
      <w:marBottom w:val="0"/>
      <w:divBdr>
        <w:top w:val="none" w:sz="0" w:space="0" w:color="auto"/>
        <w:left w:val="none" w:sz="0" w:space="0" w:color="auto"/>
        <w:bottom w:val="none" w:sz="0" w:space="0" w:color="auto"/>
        <w:right w:val="none" w:sz="0" w:space="0" w:color="auto"/>
      </w:divBdr>
    </w:div>
    <w:div w:id="879240508">
      <w:bodyDiv w:val="1"/>
      <w:marLeft w:val="0"/>
      <w:marRight w:val="0"/>
      <w:marTop w:val="0"/>
      <w:marBottom w:val="0"/>
      <w:divBdr>
        <w:top w:val="none" w:sz="0" w:space="0" w:color="auto"/>
        <w:left w:val="none" w:sz="0" w:space="0" w:color="auto"/>
        <w:bottom w:val="none" w:sz="0" w:space="0" w:color="auto"/>
        <w:right w:val="none" w:sz="0" w:space="0" w:color="auto"/>
      </w:divBdr>
    </w:div>
    <w:div w:id="881752110">
      <w:bodyDiv w:val="1"/>
      <w:marLeft w:val="0"/>
      <w:marRight w:val="0"/>
      <w:marTop w:val="0"/>
      <w:marBottom w:val="0"/>
      <w:divBdr>
        <w:top w:val="none" w:sz="0" w:space="0" w:color="auto"/>
        <w:left w:val="none" w:sz="0" w:space="0" w:color="auto"/>
        <w:bottom w:val="none" w:sz="0" w:space="0" w:color="auto"/>
        <w:right w:val="none" w:sz="0" w:space="0" w:color="auto"/>
      </w:divBdr>
    </w:div>
    <w:div w:id="883100330">
      <w:bodyDiv w:val="1"/>
      <w:marLeft w:val="0"/>
      <w:marRight w:val="0"/>
      <w:marTop w:val="0"/>
      <w:marBottom w:val="0"/>
      <w:divBdr>
        <w:top w:val="none" w:sz="0" w:space="0" w:color="auto"/>
        <w:left w:val="none" w:sz="0" w:space="0" w:color="auto"/>
        <w:bottom w:val="none" w:sz="0" w:space="0" w:color="auto"/>
        <w:right w:val="none" w:sz="0" w:space="0" w:color="auto"/>
      </w:divBdr>
    </w:div>
    <w:div w:id="885988539">
      <w:bodyDiv w:val="1"/>
      <w:marLeft w:val="0"/>
      <w:marRight w:val="0"/>
      <w:marTop w:val="0"/>
      <w:marBottom w:val="0"/>
      <w:divBdr>
        <w:top w:val="none" w:sz="0" w:space="0" w:color="auto"/>
        <w:left w:val="none" w:sz="0" w:space="0" w:color="auto"/>
        <w:bottom w:val="none" w:sz="0" w:space="0" w:color="auto"/>
        <w:right w:val="none" w:sz="0" w:space="0" w:color="auto"/>
      </w:divBdr>
    </w:div>
    <w:div w:id="899294735">
      <w:bodyDiv w:val="1"/>
      <w:marLeft w:val="0"/>
      <w:marRight w:val="0"/>
      <w:marTop w:val="0"/>
      <w:marBottom w:val="0"/>
      <w:divBdr>
        <w:top w:val="none" w:sz="0" w:space="0" w:color="auto"/>
        <w:left w:val="none" w:sz="0" w:space="0" w:color="auto"/>
        <w:bottom w:val="none" w:sz="0" w:space="0" w:color="auto"/>
        <w:right w:val="none" w:sz="0" w:space="0" w:color="auto"/>
      </w:divBdr>
    </w:div>
    <w:div w:id="901600488">
      <w:bodyDiv w:val="1"/>
      <w:marLeft w:val="0"/>
      <w:marRight w:val="0"/>
      <w:marTop w:val="0"/>
      <w:marBottom w:val="0"/>
      <w:divBdr>
        <w:top w:val="none" w:sz="0" w:space="0" w:color="auto"/>
        <w:left w:val="none" w:sz="0" w:space="0" w:color="auto"/>
        <w:bottom w:val="none" w:sz="0" w:space="0" w:color="auto"/>
        <w:right w:val="none" w:sz="0" w:space="0" w:color="auto"/>
      </w:divBdr>
    </w:div>
    <w:div w:id="902332067">
      <w:bodyDiv w:val="1"/>
      <w:marLeft w:val="0"/>
      <w:marRight w:val="0"/>
      <w:marTop w:val="0"/>
      <w:marBottom w:val="0"/>
      <w:divBdr>
        <w:top w:val="none" w:sz="0" w:space="0" w:color="auto"/>
        <w:left w:val="none" w:sz="0" w:space="0" w:color="auto"/>
        <w:bottom w:val="none" w:sz="0" w:space="0" w:color="auto"/>
        <w:right w:val="none" w:sz="0" w:space="0" w:color="auto"/>
      </w:divBdr>
    </w:div>
    <w:div w:id="931662737">
      <w:bodyDiv w:val="1"/>
      <w:marLeft w:val="0"/>
      <w:marRight w:val="0"/>
      <w:marTop w:val="0"/>
      <w:marBottom w:val="0"/>
      <w:divBdr>
        <w:top w:val="none" w:sz="0" w:space="0" w:color="auto"/>
        <w:left w:val="none" w:sz="0" w:space="0" w:color="auto"/>
        <w:bottom w:val="none" w:sz="0" w:space="0" w:color="auto"/>
        <w:right w:val="none" w:sz="0" w:space="0" w:color="auto"/>
      </w:divBdr>
    </w:div>
    <w:div w:id="937370258">
      <w:bodyDiv w:val="1"/>
      <w:marLeft w:val="0"/>
      <w:marRight w:val="0"/>
      <w:marTop w:val="0"/>
      <w:marBottom w:val="0"/>
      <w:divBdr>
        <w:top w:val="none" w:sz="0" w:space="0" w:color="auto"/>
        <w:left w:val="none" w:sz="0" w:space="0" w:color="auto"/>
        <w:bottom w:val="none" w:sz="0" w:space="0" w:color="auto"/>
        <w:right w:val="none" w:sz="0" w:space="0" w:color="auto"/>
      </w:divBdr>
    </w:div>
    <w:div w:id="938366792">
      <w:bodyDiv w:val="1"/>
      <w:marLeft w:val="0"/>
      <w:marRight w:val="0"/>
      <w:marTop w:val="0"/>
      <w:marBottom w:val="0"/>
      <w:divBdr>
        <w:top w:val="none" w:sz="0" w:space="0" w:color="auto"/>
        <w:left w:val="none" w:sz="0" w:space="0" w:color="auto"/>
        <w:bottom w:val="none" w:sz="0" w:space="0" w:color="auto"/>
        <w:right w:val="none" w:sz="0" w:space="0" w:color="auto"/>
      </w:divBdr>
    </w:div>
    <w:div w:id="949776027">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69046310">
      <w:bodyDiv w:val="1"/>
      <w:marLeft w:val="0"/>
      <w:marRight w:val="0"/>
      <w:marTop w:val="0"/>
      <w:marBottom w:val="0"/>
      <w:divBdr>
        <w:top w:val="none" w:sz="0" w:space="0" w:color="auto"/>
        <w:left w:val="none" w:sz="0" w:space="0" w:color="auto"/>
        <w:bottom w:val="none" w:sz="0" w:space="0" w:color="auto"/>
        <w:right w:val="none" w:sz="0" w:space="0" w:color="auto"/>
      </w:divBdr>
    </w:div>
    <w:div w:id="979074100">
      <w:bodyDiv w:val="1"/>
      <w:marLeft w:val="0"/>
      <w:marRight w:val="0"/>
      <w:marTop w:val="0"/>
      <w:marBottom w:val="0"/>
      <w:divBdr>
        <w:top w:val="none" w:sz="0" w:space="0" w:color="auto"/>
        <w:left w:val="none" w:sz="0" w:space="0" w:color="auto"/>
        <w:bottom w:val="none" w:sz="0" w:space="0" w:color="auto"/>
        <w:right w:val="none" w:sz="0" w:space="0" w:color="auto"/>
      </w:divBdr>
    </w:div>
    <w:div w:id="979772567">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96305344">
      <w:bodyDiv w:val="1"/>
      <w:marLeft w:val="0"/>
      <w:marRight w:val="0"/>
      <w:marTop w:val="0"/>
      <w:marBottom w:val="0"/>
      <w:divBdr>
        <w:top w:val="none" w:sz="0" w:space="0" w:color="auto"/>
        <w:left w:val="none" w:sz="0" w:space="0" w:color="auto"/>
        <w:bottom w:val="none" w:sz="0" w:space="0" w:color="auto"/>
        <w:right w:val="none" w:sz="0" w:space="0" w:color="auto"/>
      </w:divBdr>
    </w:div>
    <w:div w:id="1005397453">
      <w:bodyDiv w:val="1"/>
      <w:marLeft w:val="0"/>
      <w:marRight w:val="0"/>
      <w:marTop w:val="0"/>
      <w:marBottom w:val="0"/>
      <w:divBdr>
        <w:top w:val="none" w:sz="0" w:space="0" w:color="auto"/>
        <w:left w:val="none" w:sz="0" w:space="0" w:color="auto"/>
        <w:bottom w:val="none" w:sz="0" w:space="0" w:color="auto"/>
        <w:right w:val="none" w:sz="0" w:space="0" w:color="auto"/>
      </w:divBdr>
    </w:div>
    <w:div w:id="1008756919">
      <w:bodyDiv w:val="1"/>
      <w:marLeft w:val="0"/>
      <w:marRight w:val="0"/>
      <w:marTop w:val="0"/>
      <w:marBottom w:val="0"/>
      <w:divBdr>
        <w:top w:val="none" w:sz="0" w:space="0" w:color="auto"/>
        <w:left w:val="none" w:sz="0" w:space="0" w:color="auto"/>
        <w:bottom w:val="none" w:sz="0" w:space="0" w:color="auto"/>
        <w:right w:val="none" w:sz="0" w:space="0" w:color="auto"/>
      </w:divBdr>
    </w:div>
    <w:div w:id="1009798614">
      <w:bodyDiv w:val="1"/>
      <w:marLeft w:val="0"/>
      <w:marRight w:val="0"/>
      <w:marTop w:val="0"/>
      <w:marBottom w:val="0"/>
      <w:divBdr>
        <w:top w:val="none" w:sz="0" w:space="0" w:color="auto"/>
        <w:left w:val="none" w:sz="0" w:space="0" w:color="auto"/>
        <w:bottom w:val="none" w:sz="0" w:space="0" w:color="auto"/>
        <w:right w:val="none" w:sz="0" w:space="0" w:color="auto"/>
      </w:divBdr>
    </w:div>
    <w:div w:id="1011952862">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
    <w:div w:id="1019040735">
      <w:bodyDiv w:val="1"/>
      <w:marLeft w:val="0"/>
      <w:marRight w:val="0"/>
      <w:marTop w:val="0"/>
      <w:marBottom w:val="0"/>
      <w:divBdr>
        <w:top w:val="none" w:sz="0" w:space="0" w:color="auto"/>
        <w:left w:val="none" w:sz="0" w:space="0" w:color="auto"/>
        <w:bottom w:val="none" w:sz="0" w:space="0" w:color="auto"/>
        <w:right w:val="none" w:sz="0" w:space="0" w:color="auto"/>
      </w:divBdr>
    </w:div>
    <w:div w:id="1019163396">
      <w:bodyDiv w:val="1"/>
      <w:marLeft w:val="0"/>
      <w:marRight w:val="0"/>
      <w:marTop w:val="0"/>
      <w:marBottom w:val="0"/>
      <w:divBdr>
        <w:top w:val="none" w:sz="0" w:space="0" w:color="auto"/>
        <w:left w:val="none" w:sz="0" w:space="0" w:color="auto"/>
        <w:bottom w:val="none" w:sz="0" w:space="0" w:color="auto"/>
        <w:right w:val="none" w:sz="0" w:space="0" w:color="auto"/>
      </w:divBdr>
    </w:div>
    <w:div w:id="1020425984">
      <w:bodyDiv w:val="1"/>
      <w:marLeft w:val="0"/>
      <w:marRight w:val="0"/>
      <w:marTop w:val="0"/>
      <w:marBottom w:val="0"/>
      <w:divBdr>
        <w:top w:val="none" w:sz="0" w:space="0" w:color="auto"/>
        <w:left w:val="none" w:sz="0" w:space="0" w:color="auto"/>
        <w:bottom w:val="none" w:sz="0" w:space="0" w:color="auto"/>
        <w:right w:val="none" w:sz="0" w:space="0" w:color="auto"/>
      </w:divBdr>
    </w:div>
    <w:div w:id="1021517911">
      <w:bodyDiv w:val="1"/>
      <w:marLeft w:val="0"/>
      <w:marRight w:val="0"/>
      <w:marTop w:val="0"/>
      <w:marBottom w:val="0"/>
      <w:divBdr>
        <w:top w:val="none" w:sz="0" w:space="0" w:color="auto"/>
        <w:left w:val="none" w:sz="0" w:space="0" w:color="auto"/>
        <w:bottom w:val="none" w:sz="0" w:space="0" w:color="auto"/>
        <w:right w:val="none" w:sz="0" w:space="0" w:color="auto"/>
      </w:divBdr>
    </w:div>
    <w:div w:id="1022711226">
      <w:bodyDiv w:val="1"/>
      <w:marLeft w:val="0"/>
      <w:marRight w:val="0"/>
      <w:marTop w:val="0"/>
      <w:marBottom w:val="0"/>
      <w:divBdr>
        <w:top w:val="none" w:sz="0" w:space="0" w:color="auto"/>
        <w:left w:val="none" w:sz="0" w:space="0" w:color="auto"/>
        <w:bottom w:val="none" w:sz="0" w:space="0" w:color="auto"/>
        <w:right w:val="none" w:sz="0" w:space="0" w:color="auto"/>
      </w:divBdr>
    </w:div>
    <w:div w:id="1023554682">
      <w:bodyDiv w:val="1"/>
      <w:marLeft w:val="0"/>
      <w:marRight w:val="0"/>
      <w:marTop w:val="0"/>
      <w:marBottom w:val="0"/>
      <w:divBdr>
        <w:top w:val="none" w:sz="0" w:space="0" w:color="auto"/>
        <w:left w:val="none" w:sz="0" w:space="0" w:color="auto"/>
        <w:bottom w:val="none" w:sz="0" w:space="0" w:color="auto"/>
        <w:right w:val="none" w:sz="0" w:space="0" w:color="auto"/>
      </w:divBdr>
    </w:div>
    <w:div w:id="1027174569">
      <w:bodyDiv w:val="1"/>
      <w:marLeft w:val="0"/>
      <w:marRight w:val="0"/>
      <w:marTop w:val="0"/>
      <w:marBottom w:val="0"/>
      <w:divBdr>
        <w:top w:val="none" w:sz="0" w:space="0" w:color="auto"/>
        <w:left w:val="none" w:sz="0" w:space="0" w:color="auto"/>
        <w:bottom w:val="none" w:sz="0" w:space="0" w:color="auto"/>
        <w:right w:val="none" w:sz="0" w:space="0" w:color="auto"/>
      </w:divBdr>
    </w:div>
    <w:div w:id="1048263392">
      <w:bodyDiv w:val="1"/>
      <w:marLeft w:val="0"/>
      <w:marRight w:val="0"/>
      <w:marTop w:val="0"/>
      <w:marBottom w:val="0"/>
      <w:divBdr>
        <w:top w:val="none" w:sz="0" w:space="0" w:color="auto"/>
        <w:left w:val="none" w:sz="0" w:space="0" w:color="auto"/>
        <w:bottom w:val="none" w:sz="0" w:space="0" w:color="auto"/>
        <w:right w:val="none" w:sz="0" w:space="0" w:color="auto"/>
      </w:divBdr>
    </w:div>
    <w:div w:id="1058480802">
      <w:bodyDiv w:val="1"/>
      <w:marLeft w:val="0"/>
      <w:marRight w:val="0"/>
      <w:marTop w:val="0"/>
      <w:marBottom w:val="0"/>
      <w:divBdr>
        <w:top w:val="none" w:sz="0" w:space="0" w:color="auto"/>
        <w:left w:val="none" w:sz="0" w:space="0" w:color="auto"/>
        <w:bottom w:val="none" w:sz="0" w:space="0" w:color="auto"/>
        <w:right w:val="none" w:sz="0" w:space="0" w:color="auto"/>
      </w:divBdr>
    </w:div>
    <w:div w:id="1063220170">
      <w:bodyDiv w:val="1"/>
      <w:marLeft w:val="0"/>
      <w:marRight w:val="0"/>
      <w:marTop w:val="0"/>
      <w:marBottom w:val="0"/>
      <w:divBdr>
        <w:top w:val="none" w:sz="0" w:space="0" w:color="auto"/>
        <w:left w:val="none" w:sz="0" w:space="0" w:color="auto"/>
        <w:bottom w:val="none" w:sz="0" w:space="0" w:color="auto"/>
        <w:right w:val="none" w:sz="0" w:space="0" w:color="auto"/>
      </w:divBdr>
    </w:div>
    <w:div w:id="1068651257">
      <w:bodyDiv w:val="1"/>
      <w:marLeft w:val="0"/>
      <w:marRight w:val="0"/>
      <w:marTop w:val="0"/>
      <w:marBottom w:val="0"/>
      <w:divBdr>
        <w:top w:val="none" w:sz="0" w:space="0" w:color="auto"/>
        <w:left w:val="none" w:sz="0" w:space="0" w:color="auto"/>
        <w:bottom w:val="none" w:sz="0" w:space="0" w:color="auto"/>
        <w:right w:val="none" w:sz="0" w:space="0" w:color="auto"/>
      </w:divBdr>
    </w:div>
    <w:div w:id="1069496042">
      <w:bodyDiv w:val="1"/>
      <w:marLeft w:val="0"/>
      <w:marRight w:val="0"/>
      <w:marTop w:val="0"/>
      <w:marBottom w:val="0"/>
      <w:divBdr>
        <w:top w:val="none" w:sz="0" w:space="0" w:color="auto"/>
        <w:left w:val="none" w:sz="0" w:space="0" w:color="auto"/>
        <w:bottom w:val="none" w:sz="0" w:space="0" w:color="auto"/>
        <w:right w:val="none" w:sz="0" w:space="0" w:color="auto"/>
      </w:divBdr>
    </w:div>
    <w:div w:id="1085416268">
      <w:bodyDiv w:val="1"/>
      <w:marLeft w:val="0"/>
      <w:marRight w:val="0"/>
      <w:marTop w:val="0"/>
      <w:marBottom w:val="0"/>
      <w:divBdr>
        <w:top w:val="none" w:sz="0" w:space="0" w:color="auto"/>
        <w:left w:val="none" w:sz="0" w:space="0" w:color="auto"/>
        <w:bottom w:val="none" w:sz="0" w:space="0" w:color="auto"/>
        <w:right w:val="none" w:sz="0" w:space="0" w:color="auto"/>
      </w:divBdr>
    </w:div>
    <w:div w:id="1098984752">
      <w:bodyDiv w:val="1"/>
      <w:marLeft w:val="0"/>
      <w:marRight w:val="0"/>
      <w:marTop w:val="0"/>
      <w:marBottom w:val="0"/>
      <w:divBdr>
        <w:top w:val="none" w:sz="0" w:space="0" w:color="auto"/>
        <w:left w:val="none" w:sz="0" w:space="0" w:color="auto"/>
        <w:bottom w:val="none" w:sz="0" w:space="0" w:color="auto"/>
        <w:right w:val="none" w:sz="0" w:space="0" w:color="auto"/>
      </w:divBdr>
    </w:div>
    <w:div w:id="1101993241">
      <w:bodyDiv w:val="1"/>
      <w:marLeft w:val="0"/>
      <w:marRight w:val="0"/>
      <w:marTop w:val="0"/>
      <w:marBottom w:val="0"/>
      <w:divBdr>
        <w:top w:val="none" w:sz="0" w:space="0" w:color="auto"/>
        <w:left w:val="none" w:sz="0" w:space="0" w:color="auto"/>
        <w:bottom w:val="none" w:sz="0" w:space="0" w:color="auto"/>
        <w:right w:val="none" w:sz="0" w:space="0" w:color="auto"/>
      </w:divBdr>
    </w:div>
    <w:div w:id="1107509659">
      <w:bodyDiv w:val="1"/>
      <w:marLeft w:val="0"/>
      <w:marRight w:val="0"/>
      <w:marTop w:val="0"/>
      <w:marBottom w:val="0"/>
      <w:divBdr>
        <w:top w:val="none" w:sz="0" w:space="0" w:color="auto"/>
        <w:left w:val="none" w:sz="0" w:space="0" w:color="auto"/>
        <w:bottom w:val="none" w:sz="0" w:space="0" w:color="auto"/>
        <w:right w:val="none" w:sz="0" w:space="0" w:color="auto"/>
      </w:divBdr>
    </w:div>
    <w:div w:id="1113402248">
      <w:bodyDiv w:val="1"/>
      <w:marLeft w:val="0"/>
      <w:marRight w:val="0"/>
      <w:marTop w:val="0"/>
      <w:marBottom w:val="0"/>
      <w:divBdr>
        <w:top w:val="none" w:sz="0" w:space="0" w:color="auto"/>
        <w:left w:val="none" w:sz="0" w:space="0" w:color="auto"/>
        <w:bottom w:val="none" w:sz="0" w:space="0" w:color="auto"/>
        <w:right w:val="none" w:sz="0" w:space="0" w:color="auto"/>
      </w:divBdr>
    </w:div>
    <w:div w:id="1118455945">
      <w:bodyDiv w:val="1"/>
      <w:marLeft w:val="0"/>
      <w:marRight w:val="0"/>
      <w:marTop w:val="0"/>
      <w:marBottom w:val="0"/>
      <w:divBdr>
        <w:top w:val="none" w:sz="0" w:space="0" w:color="auto"/>
        <w:left w:val="none" w:sz="0" w:space="0" w:color="auto"/>
        <w:bottom w:val="none" w:sz="0" w:space="0" w:color="auto"/>
        <w:right w:val="none" w:sz="0" w:space="0" w:color="auto"/>
      </w:divBdr>
    </w:div>
    <w:div w:id="1136223469">
      <w:bodyDiv w:val="1"/>
      <w:marLeft w:val="0"/>
      <w:marRight w:val="0"/>
      <w:marTop w:val="0"/>
      <w:marBottom w:val="0"/>
      <w:divBdr>
        <w:top w:val="none" w:sz="0" w:space="0" w:color="auto"/>
        <w:left w:val="none" w:sz="0" w:space="0" w:color="auto"/>
        <w:bottom w:val="none" w:sz="0" w:space="0" w:color="auto"/>
        <w:right w:val="none" w:sz="0" w:space="0" w:color="auto"/>
      </w:divBdr>
    </w:div>
    <w:div w:id="1137798048">
      <w:bodyDiv w:val="1"/>
      <w:marLeft w:val="0"/>
      <w:marRight w:val="0"/>
      <w:marTop w:val="0"/>
      <w:marBottom w:val="0"/>
      <w:divBdr>
        <w:top w:val="none" w:sz="0" w:space="0" w:color="auto"/>
        <w:left w:val="none" w:sz="0" w:space="0" w:color="auto"/>
        <w:bottom w:val="none" w:sz="0" w:space="0" w:color="auto"/>
        <w:right w:val="none" w:sz="0" w:space="0" w:color="auto"/>
      </w:divBdr>
    </w:div>
    <w:div w:id="1139345722">
      <w:bodyDiv w:val="1"/>
      <w:marLeft w:val="0"/>
      <w:marRight w:val="0"/>
      <w:marTop w:val="0"/>
      <w:marBottom w:val="0"/>
      <w:divBdr>
        <w:top w:val="none" w:sz="0" w:space="0" w:color="auto"/>
        <w:left w:val="none" w:sz="0" w:space="0" w:color="auto"/>
        <w:bottom w:val="none" w:sz="0" w:space="0" w:color="auto"/>
        <w:right w:val="none" w:sz="0" w:space="0" w:color="auto"/>
      </w:divBdr>
    </w:div>
    <w:div w:id="1148060734">
      <w:bodyDiv w:val="1"/>
      <w:marLeft w:val="0"/>
      <w:marRight w:val="0"/>
      <w:marTop w:val="0"/>
      <w:marBottom w:val="0"/>
      <w:divBdr>
        <w:top w:val="none" w:sz="0" w:space="0" w:color="auto"/>
        <w:left w:val="none" w:sz="0" w:space="0" w:color="auto"/>
        <w:bottom w:val="none" w:sz="0" w:space="0" w:color="auto"/>
        <w:right w:val="none" w:sz="0" w:space="0" w:color="auto"/>
      </w:divBdr>
    </w:div>
    <w:div w:id="1148401447">
      <w:bodyDiv w:val="1"/>
      <w:marLeft w:val="0"/>
      <w:marRight w:val="0"/>
      <w:marTop w:val="0"/>
      <w:marBottom w:val="0"/>
      <w:divBdr>
        <w:top w:val="none" w:sz="0" w:space="0" w:color="auto"/>
        <w:left w:val="none" w:sz="0" w:space="0" w:color="auto"/>
        <w:bottom w:val="none" w:sz="0" w:space="0" w:color="auto"/>
        <w:right w:val="none" w:sz="0" w:space="0" w:color="auto"/>
      </w:divBdr>
    </w:div>
    <w:div w:id="1149204823">
      <w:bodyDiv w:val="1"/>
      <w:marLeft w:val="0"/>
      <w:marRight w:val="0"/>
      <w:marTop w:val="0"/>
      <w:marBottom w:val="0"/>
      <w:divBdr>
        <w:top w:val="none" w:sz="0" w:space="0" w:color="auto"/>
        <w:left w:val="none" w:sz="0" w:space="0" w:color="auto"/>
        <w:bottom w:val="none" w:sz="0" w:space="0" w:color="auto"/>
        <w:right w:val="none" w:sz="0" w:space="0" w:color="auto"/>
      </w:divBdr>
    </w:div>
    <w:div w:id="1149439775">
      <w:bodyDiv w:val="1"/>
      <w:marLeft w:val="0"/>
      <w:marRight w:val="0"/>
      <w:marTop w:val="0"/>
      <w:marBottom w:val="0"/>
      <w:divBdr>
        <w:top w:val="none" w:sz="0" w:space="0" w:color="auto"/>
        <w:left w:val="none" w:sz="0" w:space="0" w:color="auto"/>
        <w:bottom w:val="none" w:sz="0" w:space="0" w:color="auto"/>
        <w:right w:val="none" w:sz="0" w:space="0" w:color="auto"/>
      </w:divBdr>
    </w:div>
    <w:div w:id="1158615210">
      <w:bodyDiv w:val="1"/>
      <w:marLeft w:val="0"/>
      <w:marRight w:val="0"/>
      <w:marTop w:val="0"/>
      <w:marBottom w:val="0"/>
      <w:divBdr>
        <w:top w:val="none" w:sz="0" w:space="0" w:color="auto"/>
        <w:left w:val="none" w:sz="0" w:space="0" w:color="auto"/>
        <w:bottom w:val="none" w:sz="0" w:space="0" w:color="auto"/>
        <w:right w:val="none" w:sz="0" w:space="0" w:color="auto"/>
      </w:divBdr>
    </w:div>
    <w:div w:id="1162115235">
      <w:bodyDiv w:val="1"/>
      <w:marLeft w:val="0"/>
      <w:marRight w:val="0"/>
      <w:marTop w:val="0"/>
      <w:marBottom w:val="0"/>
      <w:divBdr>
        <w:top w:val="none" w:sz="0" w:space="0" w:color="auto"/>
        <w:left w:val="none" w:sz="0" w:space="0" w:color="auto"/>
        <w:bottom w:val="none" w:sz="0" w:space="0" w:color="auto"/>
        <w:right w:val="none" w:sz="0" w:space="0" w:color="auto"/>
      </w:divBdr>
    </w:div>
    <w:div w:id="1164201379">
      <w:bodyDiv w:val="1"/>
      <w:marLeft w:val="0"/>
      <w:marRight w:val="0"/>
      <w:marTop w:val="0"/>
      <w:marBottom w:val="0"/>
      <w:divBdr>
        <w:top w:val="none" w:sz="0" w:space="0" w:color="auto"/>
        <w:left w:val="none" w:sz="0" w:space="0" w:color="auto"/>
        <w:bottom w:val="none" w:sz="0" w:space="0" w:color="auto"/>
        <w:right w:val="none" w:sz="0" w:space="0" w:color="auto"/>
      </w:divBdr>
    </w:div>
    <w:div w:id="1167525425">
      <w:bodyDiv w:val="1"/>
      <w:marLeft w:val="0"/>
      <w:marRight w:val="0"/>
      <w:marTop w:val="0"/>
      <w:marBottom w:val="0"/>
      <w:divBdr>
        <w:top w:val="none" w:sz="0" w:space="0" w:color="auto"/>
        <w:left w:val="none" w:sz="0" w:space="0" w:color="auto"/>
        <w:bottom w:val="none" w:sz="0" w:space="0" w:color="auto"/>
        <w:right w:val="none" w:sz="0" w:space="0" w:color="auto"/>
      </w:divBdr>
    </w:div>
    <w:div w:id="1170754957">
      <w:bodyDiv w:val="1"/>
      <w:marLeft w:val="0"/>
      <w:marRight w:val="0"/>
      <w:marTop w:val="0"/>
      <w:marBottom w:val="0"/>
      <w:divBdr>
        <w:top w:val="none" w:sz="0" w:space="0" w:color="auto"/>
        <w:left w:val="none" w:sz="0" w:space="0" w:color="auto"/>
        <w:bottom w:val="none" w:sz="0" w:space="0" w:color="auto"/>
        <w:right w:val="none" w:sz="0" w:space="0" w:color="auto"/>
      </w:divBdr>
    </w:div>
    <w:div w:id="1174804524">
      <w:bodyDiv w:val="1"/>
      <w:marLeft w:val="0"/>
      <w:marRight w:val="0"/>
      <w:marTop w:val="0"/>
      <w:marBottom w:val="0"/>
      <w:divBdr>
        <w:top w:val="none" w:sz="0" w:space="0" w:color="auto"/>
        <w:left w:val="none" w:sz="0" w:space="0" w:color="auto"/>
        <w:bottom w:val="none" w:sz="0" w:space="0" w:color="auto"/>
        <w:right w:val="none" w:sz="0" w:space="0" w:color="auto"/>
      </w:divBdr>
    </w:div>
    <w:div w:id="1175802690">
      <w:bodyDiv w:val="1"/>
      <w:marLeft w:val="0"/>
      <w:marRight w:val="0"/>
      <w:marTop w:val="0"/>
      <w:marBottom w:val="0"/>
      <w:divBdr>
        <w:top w:val="none" w:sz="0" w:space="0" w:color="auto"/>
        <w:left w:val="none" w:sz="0" w:space="0" w:color="auto"/>
        <w:bottom w:val="none" w:sz="0" w:space="0" w:color="auto"/>
        <w:right w:val="none" w:sz="0" w:space="0" w:color="auto"/>
      </w:divBdr>
    </w:div>
    <w:div w:id="1177691150">
      <w:bodyDiv w:val="1"/>
      <w:marLeft w:val="0"/>
      <w:marRight w:val="0"/>
      <w:marTop w:val="0"/>
      <w:marBottom w:val="0"/>
      <w:divBdr>
        <w:top w:val="none" w:sz="0" w:space="0" w:color="auto"/>
        <w:left w:val="none" w:sz="0" w:space="0" w:color="auto"/>
        <w:bottom w:val="none" w:sz="0" w:space="0" w:color="auto"/>
        <w:right w:val="none" w:sz="0" w:space="0" w:color="auto"/>
      </w:divBdr>
    </w:div>
    <w:div w:id="1183474466">
      <w:bodyDiv w:val="1"/>
      <w:marLeft w:val="0"/>
      <w:marRight w:val="0"/>
      <w:marTop w:val="0"/>
      <w:marBottom w:val="0"/>
      <w:divBdr>
        <w:top w:val="none" w:sz="0" w:space="0" w:color="auto"/>
        <w:left w:val="none" w:sz="0" w:space="0" w:color="auto"/>
        <w:bottom w:val="none" w:sz="0" w:space="0" w:color="auto"/>
        <w:right w:val="none" w:sz="0" w:space="0" w:color="auto"/>
      </w:divBdr>
    </w:div>
    <w:div w:id="1185941995">
      <w:bodyDiv w:val="1"/>
      <w:marLeft w:val="0"/>
      <w:marRight w:val="0"/>
      <w:marTop w:val="0"/>
      <w:marBottom w:val="0"/>
      <w:divBdr>
        <w:top w:val="none" w:sz="0" w:space="0" w:color="auto"/>
        <w:left w:val="none" w:sz="0" w:space="0" w:color="auto"/>
        <w:bottom w:val="none" w:sz="0" w:space="0" w:color="auto"/>
        <w:right w:val="none" w:sz="0" w:space="0" w:color="auto"/>
      </w:divBdr>
    </w:div>
    <w:div w:id="1203205241">
      <w:bodyDiv w:val="1"/>
      <w:marLeft w:val="0"/>
      <w:marRight w:val="0"/>
      <w:marTop w:val="0"/>
      <w:marBottom w:val="0"/>
      <w:divBdr>
        <w:top w:val="none" w:sz="0" w:space="0" w:color="auto"/>
        <w:left w:val="none" w:sz="0" w:space="0" w:color="auto"/>
        <w:bottom w:val="none" w:sz="0" w:space="0" w:color="auto"/>
        <w:right w:val="none" w:sz="0" w:space="0" w:color="auto"/>
      </w:divBdr>
    </w:div>
    <w:div w:id="1217667285">
      <w:bodyDiv w:val="1"/>
      <w:marLeft w:val="0"/>
      <w:marRight w:val="0"/>
      <w:marTop w:val="0"/>
      <w:marBottom w:val="0"/>
      <w:divBdr>
        <w:top w:val="none" w:sz="0" w:space="0" w:color="auto"/>
        <w:left w:val="none" w:sz="0" w:space="0" w:color="auto"/>
        <w:bottom w:val="none" w:sz="0" w:space="0" w:color="auto"/>
        <w:right w:val="none" w:sz="0" w:space="0" w:color="auto"/>
      </w:divBdr>
    </w:div>
    <w:div w:id="1221944660">
      <w:bodyDiv w:val="1"/>
      <w:marLeft w:val="0"/>
      <w:marRight w:val="0"/>
      <w:marTop w:val="0"/>
      <w:marBottom w:val="0"/>
      <w:divBdr>
        <w:top w:val="none" w:sz="0" w:space="0" w:color="auto"/>
        <w:left w:val="none" w:sz="0" w:space="0" w:color="auto"/>
        <w:bottom w:val="none" w:sz="0" w:space="0" w:color="auto"/>
        <w:right w:val="none" w:sz="0" w:space="0" w:color="auto"/>
      </w:divBdr>
    </w:div>
    <w:div w:id="1234657917">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65111055">
      <w:bodyDiv w:val="1"/>
      <w:marLeft w:val="0"/>
      <w:marRight w:val="0"/>
      <w:marTop w:val="0"/>
      <w:marBottom w:val="0"/>
      <w:divBdr>
        <w:top w:val="none" w:sz="0" w:space="0" w:color="auto"/>
        <w:left w:val="none" w:sz="0" w:space="0" w:color="auto"/>
        <w:bottom w:val="none" w:sz="0" w:space="0" w:color="auto"/>
        <w:right w:val="none" w:sz="0" w:space="0" w:color="auto"/>
      </w:divBdr>
    </w:div>
    <w:div w:id="1266693362">
      <w:bodyDiv w:val="1"/>
      <w:marLeft w:val="0"/>
      <w:marRight w:val="0"/>
      <w:marTop w:val="0"/>
      <w:marBottom w:val="0"/>
      <w:divBdr>
        <w:top w:val="none" w:sz="0" w:space="0" w:color="auto"/>
        <w:left w:val="none" w:sz="0" w:space="0" w:color="auto"/>
        <w:bottom w:val="none" w:sz="0" w:space="0" w:color="auto"/>
        <w:right w:val="none" w:sz="0" w:space="0" w:color="auto"/>
      </w:divBdr>
    </w:div>
    <w:div w:id="1275285037">
      <w:bodyDiv w:val="1"/>
      <w:marLeft w:val="0"/>
      <w:marRight w:val="0"/>
      <w:marTop w:val="0"/>
      <w:marBottom w:val="0"/>
      <w:divBdr>
        <w:top w:val="none" w:sz="0" w:space="0" w:color="auto"/>
        <w:left w:val="none" w:sz="0" w:space="0" w:color="auto"/>
        <w:bottom w:val="none" w:sz="0" w:space="0" w:color="auto"/>
        <w:right w:val="none" w:sz="0" w:space="0" w:color="auto"/>
      </w:divBdr>
    </w:div>
    <w:div w:id="1282805541">
      <w:bodyDiv w:val="1"/>
      <w:marLeft w:val="0"/>
      <w:marRight w:val="0"/>
      <w:marTop w:val="0"/>
      <w:marBottom w:val="0"/>
      <w:divBdr>
        <w:top w:val="none" w:sz="0" w:space="0" w:color="auto"/>
        <w:left w:val="none" w:sz="0" w:space="0" w:color="auto"/>
        <w:bottom w:val="none" w:sz="0" w:space="0" w:color="auto"/>
        <w:right w:val="none" w:sz="0" w:space="0" w:color="auto"/>
      </w:divBdr>
    </w:div>
    <w:div w:id="1288047700">
      <w:bodyDiv w:val="1"/>
      <w:marLeft w:val="0"/>
      <w:marRight w:val="0"/>
      <w:marTop w:val="0"/>
      <w:marBottom w:val="0"/>
      <w:divBdr>
        <w:top w:val="none" w:sz="0" w:space="0" w:color="auto"/>
        <w:left w:val="none" w:sz="0" w:space="0" w:color="auto"/>
        <w:bottom w:val="none" w:sz="0" w:space="0" w:color="auto"/>
        <w:right w:val="none" w:sz="0" w:space="0" w:color="auto"/>
      </w:divBdr>
    </w:div>
    <w:div w:id="1296255371">
      <w:bodyDiv w:val="1"/>
      <w:marLeft w:val="0"/>
      <w:marRight w:val="0"/>
      <w:marTop w:val="0"/>
      <w:marBottom w:val="0"/>
      <w:divBdr>
        <w:top w:val="none" w:sz="0" w:space="0" w:color="auto"/>
        <w:left w:val="none" w:sz="0" w:space="0" w:color="auto"/>
        <w:bottom w:val="none" w:sz="0" w:space="0" w:color="auto"/>
        <w:right w:val="none" w:sz="0" w:space="0" w:color="auto"/>
      </w:divBdr>
    </w:div>
    <w:div w:id="1299872616">
      <w:bodyDiv w:val="1"/>
      <w:marLeft w:val="0"/>
      <w:marRight w:val="0"/>
      <w:marTop w:val="0"/>
      <w:marBottom w:val="0"/>
      <w:divBdr>
        <w:top w:val="none" w:sz="0" w:space="0" w:color="auto"/>
        <w:left w:val="none" w:sz="0" w:space="0" w:color="auto"/>
        <w:bottom w:val="none" w:sz="0" w:space="0" w:color="auto"/>
        <w:right w:val="none" w:sz="0" w:space="0" w:color="auto"/>
      </w:divBdr>
    </w:div>
    <w:div w:id="1327050416">
      <w:bodyDiv w:val="1"/>
      <w:marLeft w:val="0"/>
      <w:marRight w:val="0"/>
      <w:marTop w:val="0"/>
      <w:marBottom w:val="0"/>
      <w:divBdr>
        <w:top w:val="none" w:sz="0" w:space="0" w:color="auto"/>
        <w:left w:val="none" w:sz="0" w:space="0" w:color="auto"/>
        <w:bottom w:val="none" w:sz="0" w:space="0" w:color="auto"/>
        <w:right w:val="none" w:sz="0" w:space="0" w:color="auto"/>
      </w:divBdr>
    </w:div>
    <w:div w:id="1332416512">
      <w:bodyDiv w:val="1"/>
      <w:marLeft w:val="0"/>
      <w:marRight w:val="0"/>
      <w:marTop w:val="0"/>
      <w:marBottom w:val="0"/>
      <w:divBdr>
        <w:top w:val="none" w:sz="0" w:space="0" w:color="auto"/>
        <w:left w:val="none" w:sz="0" w:space="0" w:color="auto"/>
        <w:bottom w:val="none" w:sz="0" w:space="0" w:color="auto"/>
        <w:right w:val="none" w:sz="0" w:space="0" w:color="auto"/>
      </w:divBdr>
    </w:div>
    <w:div w:id="1338382302">
      <w:bodyDiv w:val="1"/>
      <w:marLeft w:val="0"/>
      <w:marRight w:val="0"/>
      <w:marTop w:val="0"/>
      <w:marBottom w:val="0"/>
      <w:divBdr>
        <w:top w:val="none" w:sz="0" w:space="0" w:color="auto"/>
        <w:left w:val="none" w:sz="0" w:space="0" w:color="auto"/>
        <w:bottom w:val="none" w:sz="0" w:space="0" w:color="auto"/>
        <w:right w:val="none" w:sz="0" w:space="0" w:color="auto"/>
      </w:divBdr>
    </w:div>
    <w:div w:id="1348482380">
      <w:bodyDiv w:val="1"/>
      <w:marLeft w:val="0"/>
      <w:marRight w:val="0"/>
      <w:marTop w:val="0"/>
      <w:marBottom w:val="0"/>
      <w:divBdr>
        <w:top w:val="none" w:sz="0" w:space="0" w:color="auto"/>
        <w:left w:val="none" w:sz="0" w:space="0" w:color="auto"/>
        <w:bottom w:val="none" w:sz="0" w:space="0" w:color="auto"/>
        <w:right w:val="none" w:sz="0" w:space="0" w:color="auto"/>
      </w:divBdr>
    </w:div>
    <w:div w:id="1355156305">
      <w:bodyDiv w:val="1"/>
      <w:marLeft w:val="0"/>
      <w:marRight w:val="0"/>
      <w:marTop w:val="0"/>
      <w:marBottom w:val="0"/>
      <w:divBdr>
        <w:top w:val="none" w:sz="0" w:space="0" w:color="auto"/>
        <w:left w:val="none" w:sz="0" w:space="0" w:color="auto"/>
        <w:bottom w:val="none" w:sz="0" w:space="0" w:color="auto"/>
        <w:right w:val="none" w:sz="0" w:space="0" w:color="auto"/>
      </w:divBdr>
    </w:div>
    <w:div w:id="1373001470">
      <w:bodyDiv w:val="1"/>
      <w:marLeft w:val="0"/>
      <w:marRight w:val="0"/>
      <w:marTop w:val="0"/>
      <w:marBottom w:val="0"/>
      <w:divBdr>
        <w:top w:val="none" w:sz="0" w:space="0" w:color="auto"/>
        <w:left w:val="none" w:sz="0" w:space="0" w:color="auto"/>
        <w:bottom w:val="none" w:sz="0" w:space="0" w:color="auto"/>
        <w:right w:val="none" w:sz="0" w:space="0" w:color="auto"/>
      </w:divBdr>
    </w:div>
    <w:div w:id="1386754233">
      <w:bodyDiv w:val="1"/>
      <w:marLeft w:val="0"/>
      <w:marRight w:val="0"/>
      <w:marTop w:val="0"/>
      <w:marBottom w:val="0"/>
      <w:divBdr>
        <w:top w:val="none" w:sz="0" w:space="0" w:color="auto"/>
        <w:left w:val="none" w:sz="0" w:space="0" w:color="auto"/>
        <w:bottom w:val="none" w:sz="0" w:space="0" w:color="auto"/>
        <w:right w:val="none" w:sz="0" w:space="0" w:color="auto"/>
      </w:divBdr>
    </w:div>
    <w:div w:id="1391728153">
      <w:bodyDiv w:val="1"/>
      <w:marLeft w:val="0"/>
      <w:marRight w:val="0"/>
      <w:marTop w:val="0"/>
      <w:marBottom w:val="0"/>
      <w:divBdr>
        <w:top w:val="none" w:sz="0" w:space="0" w:color="auto"/>
        <w:left w:val="none" w:sz="0" w:space="0" w:color="auto"/>
        <w:bottom w:val="none" w:sz="0" w:space="0" w:color="auto"/>
        <w:right w:val="none" w:sz="0" w:space="0" w:color="auto"/>
      </w:divBdr>
    </w:div>
    <w:div w:id="1396314063">
      <w:bodyDiv w:val="1"/>
      <w:marLeft w:val="0"/>
      <w:marRight w:val="0"/>
      <w:marTop w:val="0"/>
      <w:marBottom w:val="0"/>
      <w:divBdr>
        <w:top w:val="none" w:sz="0" w:space="0" w:color="auto"/>
        <w:left w:val="none" w:sz="0" w:space="0" w:color="auto"/>
        <w:bottom w:val="none" w:sz="0" w:space="0" w:color="auto"/>
        <w:right w:val="none" w:sz="0" w:space="0" w:color="auto"/>
      </w:divBdr>
    </w:div>
    <w:div w:id="1397315928">
      <w:bodyDiv w:val="1"/>
      <w:marLeft w:val="0"/>
      <w:marRight w:val="0"/>
      <w:marTop w:val="0"/>
      <w:marBottom w:val="0"/>
      <w:divBdr>
        <w:top w:val="none" w:sz="0" w:space="0" w:color="auto"/>
        <w:left w:val="none" w:sz="0" w:space="0" w:color="auto"/>
        <w:bottom w:val="none" w:sz="0" w:space="0" w:color="auto"/>
        <w:right w:val="none" w:sz="0" w:space="0" w:color="auto"/>
      </w:divBdr>
    </w:div>
    <w:div w:id="1399396705">
      <w:bodyDiv w:val="1"/>
      <w:marLeft w:val="0"/>
      <w:marRight w:val="0"/>
      <w:marTop w:val="0"/>
      <w:marBottom w:val="0"/>
      <w:divBdr>
        <w:top w:val="none" w:sz="0" w:space="0" w:color="auto"/>
        <w:left w:val="none" w:sz="0" w:space="0" w:color="auto"/>
        <w:bottom w:val="none" w:sz="0" w:space="0" w:color="auto"/>
        <w:right w:val="none" w:sz="0" w:space="0" w:color="auto"/>
      </w:divBdr>
    </w:div>
    <w:div w:id="1403942256">
      <w:bodyDiv w:val="1"/>
      <w:marLeft w:val="0"/>
      <w:marRight w:val="0"/>
      <w:marTop w:val="0"/>
      <w:marBottom w:val="0"/>
      <w:divBdr>
        <w:top w:val="none" w:sz="0" w:space="0" w:color="auto"/>
        <w:left w:val="none" w:sz="0" w:space="0" w:color="auto"/>
        <w:bottom w:val="none" w:sz="0" w:space="0" w:color="auto"/>
        <w:right w:val="none" w:sz="0" w:space="0" w:color="auto"/>
      </w:divBdr>
    </w:div>
    <w:div w:id="1403988208">
      <w:bodyDiv w:val="1"/>
      <w:marLeft w:val="0"/>
      <w:marRight w:val="0"/>
      <w:marTop w:val="0"/>
      <w:marBottom w:val="0"/>
      <w:divBdr>
        <w:top w:val="none" w:sz="0" w:space="0" w:color="auto"/>
        <w:left w:val="none" w:sz="0" w:space="0" w:color="auto"/>
        <w:bottom w:val="none" w:sz="0" w:space="0" w:color="auto"/>
        <w:right w:val="none" w:sz="0" w:space="0" w:color="auto"/>
      </w:divBdr>
    </w:div>
    <w:div w:id="1405562482">
      <w:bodyDiv w:val="1"/>
      <w:marLeft w:val="0"/>
      <w:marRight w:val="0"/>
      <w:marTop w:val="0"/>
      <w:marBottom w:val="0"/>
      <w:divBdr>
        <w:top w:val="none" w:sz="0" w:space="0" w:color="auto"/>
        <w:left w:val="none" w:sz="0" w:space="0" w:color="auto"/>
        <w:bottom w:val="none" w:sz="0" w:space="0" w:color="auto"/>
        <w:right w:val="none" w:sz="0" w:space="0" w:color="auto"/>
      </w:divBdr>
    </w:div>
    <w:div w:id="1416245919">
      <w:bodyDiv w:val="1"/>
      <w:marLeft w:val="0"/>
      <w:marRight w:val="0"/>
      <w:marTop w:val="0"/>
      <w:marBottom w:val="0"/>
      <w:divBdr>
        <w:top w:val="none" w:sz="0" w:space="0" w:color="auto"/>
        <w:left w:val="none" w:sz="0" w:space="0" w:color="auto"/>
        <w:bottom w:val="none" w:sz="0" w:space="0" w:color="auto"/>
        <w:right w:val="none" w:sz="0" w:space="0" w:color="auto"/>
      </w:divBdr>
    </w:div>
    <w:div w:id="1419014727">
      <w:bodyDiv w:val="1"/>
      <w:marLeft w:val="0"/>
      <w:marRight w:val="0"/>
      <w:marTop w:val="0"/>
      <w:marBottom w:val="0"/>
      <w:divBdr>
        <w:top w:val="none" w:sz="0" w:space="0" w:color="auto"/>
        <w:left w:val="none" w:sz="0" w:space="0" w:color="auto"/>
        <w:bottom w:val="none" w:sz="0" w:space="0" w:color="auto"/>
        <w:right w:val="none" w:sz="0" w:space="0" w:color="auto"/>
      </w:divBdr>
    </w:div>
    <w:div w:id="1420983273">
      <w:bodyDiv w:val="1"/>
      <w:marLeft w:val="0"/>
      <w:marRight w:val="0"/>
      <w:marTop w:val="0"/>
      <w:marBottom w:val="0"/>
      <w:divBdr>
        <w:top w:val="none" w:sz="0" w:space="0" w:color="auto"/>
        <w:left w:val="none" w:sz="0" w:space="0" w:color="auto"/>
        <w:bottom w:val="none" w:sz="0" w:space="0" w:color="auto"/>
        <w:right w:val="none" w:sz="0" w:space="0" w:color="auto"/>
      </w:divBdr>
    </w:div>
    <w:div w:id="1421099430">
      <w:bodyDiv w:val="1"/>
      <w:marLeft w:val="0"/>
      <w:marRight w:val="0"/>
      <w:marTop w:val="0"/>
      <w:marBottom w:val="0"/>
      <w:divBdr>
        <w:top w:val="none" w:sz="0" w:space="0" w:color="auto"/>
        <w:left w:val="none" w:sz="0" w:space="0" w:color="auto"/>
        <w:bottom w:val="none" w:sz="0" w:space="0" w:color="auto"/>
        <w:right w:val="none" w:sz="0" w:space="0" w:color="auto"/>
      </w:divBdr>
    </w:div>
    <w:div w:id="1428651018">
      <w:bodyDiv w:val="1"/>
      <w:marLeft w:val="0"/>
      <w:marRight w:val="0"/>
      <w:marTop w:val="0"/>
      <w:marBottom w:val="0"/>
      <w:divBdr>
        <w:top w:val="none" w:sz="0" w:space="0" w:color="auto"/>
        <w:left w:val="none" w:sz="0" w:space="0" w:color="auto"/>
        <w:bottom w:val="none" w:sz="0" w:space="0" w:color="auto"/>
        <w:right w:val="none" w:sz="0" w:space="0" w:color="auto"/>
      </w:divBdr>
    </w:div>
    <w:div w:id="1446726506">
      <w:bodyDiv w:val="1"/>
      <w:marLeft w:val="0"/>
      <w:marRight w:val="0"/>
      <w:marTop w:val="0"/>
      <w:marBottom w:val="0"/>
      <w:divBdr>
        <w:top w:val="none" w:sz="0" w:space="0" w:color="auto"/>
        <w:left w:val="none" w:sz="0" w:space="0" w:color="auto"/>
        <w:bottom w:val="none" w:sz="0" w:space="0" w:color="auto"/>
        <w:right w:val="none" w:sz="0" w:space="0" w:color="auto"/>
      </w:divBdr>
    </w:div>
    <w:div w:id="1447967100">
      <w:bodyDiv w:val="1"/>
      <w:marLeft w:val="0"/>
      <w:marRight w:val="0"/>
      <w:marTop w:val="0"/>
      <w:marBottom w:val="0"/>
      <w:divBdr>
        <w:top w:val="none" w:sz="0" w:space="0" w:color="auto"/>
        <w:left w:val="none" w:sz="0" w:space="0" w:color="auto"/>
        <w:bottom w:val="none" w:sz="0" w:space="0" w:color="auto"/>
        <w:right w:val="none" w:sz="0" w:space="0" w:color="auto"/>
      </w:divBdr>
    </w:div>
    <w:div w:id="1456679273">
      <w:bodyDiv w:val="1"/>
      <w:marLeft w:val="0"/>
      <w:marRight w:val="0"/>
      <w:marTop w:val="0"/>
      <w:marBottom w:val="0"/>
      <w:divBdr>
        <w:top w:val="none" w:sz="0" w:space="0" w:color="auto"/>
        <w:left w:val="none" w:sz="0" w:space="0" w:color="auto"/>
        <w:bottom w:val="none" w:sz="0" w:space="0" w:color="auto"/>
        <w:right w:val="none" w:sz="0" w:space="0" w:color="auto"/>
      </w:divBdr>
    </w:div>
    <w:div w:id="1458256692">
      <w:bodyDiv w:val="1"/>
      <w:marLeft w:val="0"/>
      <w:marRight w:val="0"/>
      <w:marTop w:val="0"/>
      <w:marBottom w:val="0"/>
      <w:divBdr>
        <w:top w:val="none" w:sz="0" w:space="0" w:color="auto"/>
        <w:left w:val="none" w:sz="0" w:space="0" w:color="auto"/>
        <w:bottom w:val="none" w:sz="0" w:space="0" w:color="auto"/>
        <w:right w:val="none" w:sz="0" w:space="0" w:color="auto"/>
      </w:divBdr>
    </w:div>
    <w:div w:id="1459567423">
      <w:bodyDiv w:val="1"/>
      <w:marLeft w:val="0"/>
      <w:marRight w:val="0"/>
      <w:marTop w:val="0"/>
      <w:marBottom w:val="0"/>
      <w:divBdr>
        <w:top w:val="none" w:sz="0" w:space="0" w:color="auto"/>
        <w:left w:val="none" w:sz="0" w:space="0" w:color="auto"/>
        <w:bottom w:val="none" w:sz="0" w:space="0" w:color="auto"/>
        <w:right w:val="none" w:sz="0" w:space="0" w:color="auto"/>
      </w:divBdr>
    </w:div>
    <w:div w:id="1473446478">
      <w:bodyDiv w:val="1"/>
      <w:marLeft w:val="0"/>
      <w:marRight w:val="0"/>
      <w:marTop w:val="0"/>
      <w:marBottom w:val="0"/>
      <w:divBdr>
        <w:top w:val="none" w:sz="0" w:space="0" w:color="auto"/>
        <w:left w:val="none" w:sz="0" w:space="0" w:color="auto"/>
        <w:bottom w:val="none" w:sz="0" w:space="0" w:color="auto"/>
        <w:right w:val="none" w:sz="0" w:space="0" w:color="auto"/>
      </w:divBdr>
    </w:div>
    <w:div w:id="1474518827">
      <w:bodyDiv w:val="1"/>
      <w:marLeft w:val="0"/>
      <w:marRight w:val="0"/>
      <w:marTop w:val="0"/>
      <w:marBottom w:val="0"/>
      <w:divBdr>
        <w:top w:val="none" w:sz="0" w:space="0" w:color="auto"/>
        <w:left w:val="none" w:sz="0" w:space="0" w:color="auto"/>
        <w:bottom w:val="none" w:sz="0" w:space="0" w:color="auto"/>
        <w:right w:val="none" w:sz="0" w:space="0" w:color="auto"/>
      </w:divBdr>
    </w:div>
    <w:div w:id="1483620395">
      <w:bodyDiv w:val="1"/>
      <w:marLeft w:val="0"/>
      <w:marRight w:val="0"/>
      <w:marTop w:val="0"/>
      <w:marBottom w:val="0"/>
      <w:divBdr>
        <w:top w:val="none" w:sz="0" w:space="0" w:color="auto"/>
        <w:left w:val="none" w:sz="0" w:space="0" w:color="auto"/>
        <w:bottom w:val="none" w:sz="0" w:space="0" w:color="auto"/>
        <w:right w:val="none" w:sz="0" w:space="0" w:color="auto"/>
      </w:divBdr>
    </w:div>
    <w:div w:id="1500657073">
      <w:bodyDiv w:val="1"/>
      <w:marLeft w:val="0"/>
      <w:marRight w:val="0"/>
      <w:marTop w:val="0"/>
      <w:marBottom w:val="0"/>
      <w:divBdr>
        <w:top w:val="none" w:sz="0" w:space="0" w:color="auto"/>
        <w:left w:val="none" w:sz="0" w:space="0" w:color="auto"/>
        <w:bottom w:val="none" w:sz="0" w:space="0" w:color="auto"/>
        <w:right w:val="none" w:sz="0" w:space="0" w:color="auto"/>
      </w:divBdr>
    </w:div>
    <w:div w:id="1504276856">
      <w:bodyDiv w:val="1"/>
      <w:marLeft w:val="0"/>
      <w:marRight w:val="0"/>
      <w:marTop w:val="0"/>
      <w:marBottom w:val="0"/>
      <w:divBdr>
        <w:top w:val="none" w:sz="0" w:space="0" w:color="auto"/>
        <w:left w:val="none" w:sz="0" w:space="0" w:color="auto"/>
        <w:bottom w:val="none" w:sz="0" w:space="0" w:color="auto"/>
        <w:right w:val="none" w:sz="0" w:space="0" w:color="auto"/>
      </w:divBdr>
    </w:div>
    <w:div w:id="1506095980">
      <w:bodyDiv w:val="1"/>
      <w:marLeft w:val="0"/>
      <w:marRight w:val="0"/>
      <w:marTop w:val="0"/>
      <w:marBottom w:val="0"/>
      <w:divBdr>
        <w:top w:val="none" w:sz="0" w:space="0" w:color="auto"/>
        <w:left w:val="none" w:sz="0" w:space="0" w:color="auto"/>
        <w:bottom w:val="none" w:sz="0" w:space="0" w:color="auto"/>
        <w:right w:val="none" w:sz="0" w:space="0" w:color="auto"/>
      </w:divBdr>
    </w:div>
    <w:div w:id="1508058671">
      <w:bodyDiv w:val="1"/>
      <w:marLeft w:val="0"/>
      <w:marRight w:val="0"/>
      <w:marTop w:val="0"/>
      <w:marBottom w:val="0"/>
      <w:divBdr>
        <w:top w:val="none" w:sz="0" w:space="0" w:color="auto"/>
        <w:left w:val="none" w:sz="0" w:space="0" w:color="auto"/>
        <w:bottom w:val="none" w:sz="0" w:space="0" w:color="auto"/>
        <w:right w:val="none" w:sz="0" w:space="0" w:color="auto"/>
      </w:divBdr>
    </w:div>
    <w:div w:id="1509904249">
      <w:bodyDiv w:val="1"/>
      <w:marLeft w:val="0"/>
      <w:marRight w:val="0"/>
      <w:marTop w:val="0"/>
      <w:marBottom w:val="0"/>
      <w:divBdr>
        <w:top w:val="none" w:sz="0" w:space="0" w:color="auto"/>
        <w:left w:val="none" w:sz="0" w:space="0" w:color="auto"/>
        <w:bottom w:val="none" w:sz="0" w:space="0" w:color="auto"/>
        <w:right w:val="none" w:sz="0" w:space="0" w:color="auto"/>
      </w:divBdr>
    </w:div>
    <w:div w:id="1510287998">
      <w:bodyDiv w:val="1"/>
      <w:marLeft w:val="0"/>
      <w:marRight w:val="0"/>
      <w:marTop w:val="0"/>
      <w:marBottom w:val="0"/>
      <w:divBdr>
        <w:top w:val="none" w:sz="0" w:space="0" w:color="auto"/>
        <w:left w:val="none" w:sz="0" w:space="0" w:color="auto"/>
        <w:bottom w:val="none" w:sz="0" w:space="0" w:color="auto"/>
        <w:right w:val="none" w:sz="0" w:space="0" w:color="auto"/>
      </w:divBdr>
    </w:div>
    <w:div w:id="1533807338">
      <w:bodyDiv w:val="1"/>
      <w:marLeft w:val="0"/>
      <w:marRight w:val="0"/>
      <w:marTop w:val="0"/>
      <w:marBottom w:val="0"/>
      <w:divBdr>
        <w:top w:val="none" w:sz="0" w:space="0" w:color="auto"/>
        <w:left w:val="none" w:sz="0" w:space="0" w:color="auto"/>
        <w:bottom w:val="none" w:sz="0" w:space="0" w:color="auto"/>
        <w:right w:val="none" w:sz="0" w:space="0" w:color="auto"/>
      </w:divBdr>
    </w:div>
    <w:div w:id="1551526863">
      <w:bodyDiv w:val="1"/>
      <w:marLeft w:val="0"/>
      <w:marRight w:val="0"/>
      <w:marTop w:val="0"/>
      <w:marBottom w:val="0"/>
      <w:divBdr>
        <w:top w:val="none" w:sz="0" w:space="0" w:color="auto"/>
        <w:left w:val="none" w:sz="0" w:space="0" w:color="auto"/>
        <w:bottom w:val="none" w:sz="0" w:space="0" w:color="auto"/>
        <w:right w:val="none" w:sz="0" w:space="0" w:color="auto"/>
      </w:divBdr>
    </w:div>
    <w:div w:id="1555310845">
      <w:bodyDiv w:val="1"/>
      <w:marLeft w:val="0"/>
      <w:marRight w:val="0"/>
      <w:marTop w:val="0"/>
      <w:marBottom w:val="0"/>
      <w:divBdr>
        <w:top w:val="none" w:sz="0" w:space="0" w:color="auto"/>
        <w:left w:val="none" w:sz="0" w:space="0" w:color="auto"/>
        <w:bottom w:val="none" w:sz="0" w:space="0" w:color="auto"/>
        <w:right w:val="none" w:sz="0" w:space="0" w:color="auto"/>
      </w:divBdr>
    </w:div>
    <w:div w:id="1568419697">
      <w:bodyDiv w:val="1"/>
      <w:marLeft w:val="0"/>
      <w:marRight w:val="0"/>
      <w:marTop w:val="0"/>
      <w:marBottom w:val="0"/>
      <w:divBdr>
        <w:top w:val="none" w:sz="0" w:space="0" w:color="auto"/>
        <w:left w:val="none" w:sz="0" w:space="0" w:color="auto"/>
        <w:bottom w:val="none" w:sz="0" w:space="0" w:color="auto"/>
        <w:right w:val="none" w:sz="0" w:space="0" w:color="auto"/>
      </w:divBdr>
    </w:div>
    <w:div w:id="1579511000">
      <w:bodyDiv w:val="1"/>
      <w:marLeft w:val="0"/>
      <w:marRight w:val="0"/>
      <w:marTop w:val="0"/>
      <w:marBottom w:val="0"/>
      <w:divBdr>
        <w:top w:val="none" w:sz="0" w:space="0" w:color="auto"/>
        <w:left w:val="none" w:sz="0" w:space="0" w:color="auto"/>
        <w:bottom w:val="none" w:sz="0" w:space="0" w:color="auto"/>
        <w:right w:val="none" w:sz="0" w:space="0" w:color="auto"/>
      </w:divBdr>
    </w:div>
    <w:div w:id="1582451043">
      <w:bodyDiv w:val="1"/>
      <w:marLeft w:val="0"/>
      <w:marRight w:val="0"/>
      <w:marTop w:val="0"/>
      <w:marBottom w:val="0"/>
      <w:divBdr>
        <w:top w:val="none" w:sz="0" w:space="0" w:color="auto"/>
        <w:left w:val="none" w:sz="0" w:space="0" w:color="auto"/>
        <w:bottom w:val="none" w:sz="0" w:space="0" w:color="auto"/>
        <w:right w:val="none" w:sz="0" w:space="0" w:color="auto"/>
      </w:divBdr>
    </w:div>
    <w:div w:id="1583566263">
      <w:bodyDiv w:val="1"/>
      <w:marLeft w:val="0"/>
      <w:marRight w:val="0"/>
      <w:marTop w:val="0"/>
      <w:marBottom w:val="0"/>
      <w:divBdr>
        <w:top w:val="none" w:sz="0" w:space="0" w:color="auto"/>
        <w:left w:val="none" w:sz="0" w:space="0" w:color="auto"/>
        <w:bottom w:val="none" w:sz="0" w:space="0" w:color="auto"/>
        <w:right w:val="none" w:sz="0" w:space="0" w:color="auto"/>
      </w:divBdr>
    </w:div>
    <w:div w:id="1584803052">
      <w:bodyDiv w:val="1"/>
      <w:marLeft w:val="0"/>
      <w:marRight w:val="0"/>
      <w:marTop w:val="0"/>
      <w:marBottom w:val="0"/>
      <w:divBdr>
        <w:top w:val="none" w:sz="0" w:space="0" w:color="auto"/>
        <w:left w:val="none" w:sz="0" w:space="0" w:color="auto"/>
        <w:bottom w:val="none" w:sz="0" w:space="0" w:color="auto"/>
        <w:right w:val="none" w:sz="0" w:space="0" w:color="auto"/>
      </w:divBdr>
    </w:div>
    <w:div w:id="1585525902">
      <w:bodyDiv w:val="1"/>
      <w:marLeft w:val="0"/>
      <w:marRight w:val="0"/>
      <w:marTop w:val="0"/>
      <w:marBottom w:val="0"/>
      <w:divBdr>
        <w:top w:val="none" w:sz="0" w:space="0" w:color="auto"/>
        <w:left w:val="none" w:sz="0" w:space="0" w:color="auto"/>
        <w:bottom w:val="none" w:sz="0" w:space="0" w:color="auto"/>
        <w:right w:val="none" w:sz="0" w:space="0" w:color="auto"/>
      </w:divBdr>
    </w:div>
    <w:div w:id="1591088065">
      <w:bodyDiv w:val="1"/>
      <w:marLeft w:val="0"/>
      <w:marRight w:val="0"/>
      <w:marTop w:val="0"/>
      <w:marBottom w:val="0"/>
      <w:divBdr>
        <w:top w:val="none" w:sz="0" w:space="0" w:color="auto"/>
        <w:left w:val="none" w:sz="0" w:space="0" w:color="auto"/>
        <w:bottom w:val="none" w:sz="0" w:space="0" w:color="auto"/>
        <w:right w:val="none" w:sz="0" w:space="0" w:color="auto"/>
      </w:divBdr>
    </w:div>
    <w:div w:id="1606384217">
      <w:bodyDiv w:val="1"/>
      <w:marLeft w:val="0"/>
      <w:marRight w:val="0"/>
      <w:marTop w:val="0"/>
      <w:marBottom w:val="0"/>
      <w:divBdr>
        <w:top w:val="none" w:sz="0" w:space="0" w:color="auto"/>
        <w:left w:val="none" w:sz="0" w:space="0" w:color="auto"/>
        <w:bottom w:val="none" w:sz="0" w:space="0" w:color="auto"/>
        <w:right w:val="none" w:sz="0" w:space="0" w:color="auto"/>
      </w:divBdr>
    </w:div>
    <w:div w:id="1618637715">
      <w:bodyDiv w:val="1"/>
      <w:marLeft w:val="0"/>
      <w:marRight w:val="0"/>
      <w:marTop w:val="0"/>
      <w:marBottom w:val="0"/>
      <w:divBdr>
        <w:top w:val="none" w:sz="0" w:space="0" w:color="auto"/>
        <w:left w:val="none" w:sz="0" w:space="0" w:color="auto"/>
        <w:bottom w:val="none" w:sz="0" w:space="0" w:color="auto"/>
        <w:right w:val="none" w:sz="0" w:space="0" w:color="auto"/>
      </w:divBdr>
    </w:div>
    <w:div w:id="1625498247">
      <w:bodyDiv w:val="1"/>
      <w:marLeft w:val="0"/>
      <w:marRight w:val="0"/>
      <w:marTop w:val="0"/>
      <w:marBottom w:val="0"/>
      <w:divBdr>
        <w:top w:val="none" w:sz="0" w:space="0" w:color="auto"/>
        <w:left w:val="none" w:sz="0" w:space="0" w:color="auto"/>
        <w:bottom w:val="none" w:sz="0" w:space="0" w:color="auto"/>
        <w:right w:val="none" w:sz="0" w:space="0" w:color="auto"/>
      </w:divBdr>
    </w:div>
    <w:div w:id="1627661971">
      <w:bodyDiv w:val="1"/>
      <w:marLeft w:val="0"/>
      <w:marRight w:val="0"/>
      <w:marTop w:val="0"/>
      <w:marBottom w:val="0"/>
      <w:divBdr>
        <w:top w:val="none" w:sz="0" w:space="0" w:color="auto"/>
        <w:left w:val="none" w:sz="0" w:space="0" w:color="auto"/>
        <w:bottom w:val="none" w:sz="0" w:space="0" w:color="auto"/>
        <w:right w:val="none" w:sz="0" w:space="0" w:color="auto"/>
      </w:divBdr>
    </w:div>
    <w:div w:id="1635866779">
      <w:bodyDiv w:val="1"/>
      <w:marLeft w:val="0"/>
      <w:marRight w:val="0"/>
      <w:marTop w:val="0"/>
      <w:marBottom w:val="0"/>
      <w:divBdr>
        <w:top w:val="none" w:sz="0" w:space="0" w:color="auto"/>
        <w:left w:val="none" w:sz="0" w:space="0" w:color="auto"/>
        <w:bottom w:val="none" w:sz="0" w:space="0" w:color="auto"/>
        <w:right w:val="none" w:sz="0" w:space="0" w:color="auto"/>
      </w:divBdr>
    </w:div>
    <w:div w:id="1639647227">
      <w:bodyDiv w:val="1"/>
      <w:marLeft w:val="0"/>
      <w:marRight w:val="0"/>
      <w:marTop w:val="0"/>
      <w:marBottom w:val="0"/>
      <w:divBdr>
        <w:top w:val="none" w:sz="0" w:space="0" w:color="auto"/>
        <w:left w:val="none" w:sz="0" w:space="0" w:color="auto"/>
        <w:bottom w:val="none" w:sz="0" w:space="0" w:color="auto"/>
        <w:right w:val="none" w:sz="0" w:space="0" w:color="auto"/>
      </w:divBdr>
    </w:div>
    <w:div w:id="1640647963">
      <w:bodyDiv w:val="1"/>
      <w:marLeft w:val="0"/>
      <w:marRight w:val="0"/>
      <w:marTop w:val="0"/>
      <w:marBottom w:val="0"/>
      <w:divBdr>
        <w:top w:val="none" w:sz="0" w:space="0" w:color="auto"/>
        <w:left w:val="none" w:sz="0" w:space="0" w:color="auto"/>
        <w:bottom w:val="none" w:sz="0" w:space="0" w:color="auto"/>
        <w:right w:val="none" w:sz="0" w:space="0" w:color="auto"/>
      </w:divBdr>
    </w:div>
    <w:div w:id="1645818592">
      <w:bodyDiv w:val="1"/>
      <w:marLeft w:val="0"/>
      <w:marRight w:val="0"/>
      <w:marTop w:val="0"/>
      <w:marBottom w:val="0"/>
      <w:divBdr>
        <w:top w:val="none" w:sz="0" w:space="0" w:color="auto"/>
        <w:left w:val="none" w:sz="0" w:space="0" w:color="auto"/>
        <w:bottom w:val="none" w:sz="0" w:space="0" w:color="auto"/>
        <w:right w:val="none" w:sz="0" w:space="0" w:color="auto"/>
      </w:divBdr>
    </w:div>
    <w:div w:id="1649363509">
      <w:bodyDiv w:val="1"/>
      <w:marLeft w:val="0"/>
      <w:marRight w:val="0"/>
      <w:marTop w:val="0"/>
      <w:marBottom w:val="0"/>
      <w:divBdr>
        <w:top w:val="none" w:sz="0" w:space="0" w:color="auto"/>
        <w:left w:val="none" w:sz="0" w:space="0" w:color="auto"/>
        <w:bottom w:val="none" w:sz="0" w:space="0" w:color="auto"/>
        <w:right w:val="none" w:sz="0" w:space="0" w:color="auto"/>
      </w:divBdr>
    </w:div>
    <w:div w:id="1659377950">
      <w:bodyDiv w:val="1"/>
      <w:marLeft w:val="0"/>
      <w:marRight w:val="0"/>
      <w:marTop w:val="0"/>
      <w:marBottom w:val="0"/>
      <w:divBdr>
        <w:top w:val="none" w:sz="0" w:space="0" w:color="auto"/>
        <w:left w:val="none" w:sz="0" w:space="0" w:color="auto"/>
        <w:bottom w:val="none" w:sz="0" w:space="0" w:color="auto"/>
        <w:right w:val="none" w:sz="0" w:space="0" w:color="auto"/>
      </w:divBdr>
    </w:div>
    <w:div w:id="1659915994">
      <w:bodyDiv w:val="1"/>
      <w:marLeft w:val="0"/>
      <w:marRight w:val="0"/>
      <w:marTop w:val="0"/>
      <w:marBottom w:val="0"/>
      <w:divBdr>
        <w:top w:val="none" w:sz="0" w:space="0" w:color="auto"/>
        <w:left w:val="none" w:sz="0" w:space="0" w:color="auto"/>
        <w:bottom w:val="none" w:sz="0" w:space="0" w:color="auto"/>
        <w:right w:val="none" w:sz="0" w:space="0" w:color="auto"/>
      </w:divBdr>
    </w:div>
    <w:div w:id="1664581483">
      <w:bodyDiv w:val="1"/>
      <w:marLeft w:val="0"/>
      <w:marRight w:val="0"/>
      <w:marTop w:val="0"/>
      <w:marBottom w:val="0"/>
      <w:divBdr>
        <w:top w:val="none" w:sz="0" w:space="0" w:color="auto"/>
        <w:left w:val="none" w:sz="0" w:space="0" w:color="auto"/>
        <w:bottom w:val="none" w:sz="0" w:space="0" w:color="auto"/>
        <w:right w:val="none" w:sz="0" w:space="0" w:color="auto"/>
      </w:divBdr>
    </w:div>
    <w:div w:id="1668483695">
      <w:bodyDiv w:val="1"/>
      <w:marLeft w:val="0"/>
      <w:marRight w:val="0"/>
      <w:marTop w:val="0"/>
      <w:marBottom w:val="0"/>
      <w:divBdr>
        <w:top w:val="none" w:sz="0" w:space="0" w:color="auto"/>
        <w:left w:val="none" w:sz="0" w:space="0" w:color="auto"/>
        <w:bottom w:val="none" w:sz="0" w:space="0" w:color="auto"/>
        <w:right w:val="none" w:sz="0" w:space="0" w:color="auto"/>
      </w:divBdr>
    </w:div>
    <w:div w:id="1674918104">
      <w:bodyDiv w:val="1"/>
      <w:marLeft w:val="0"/>
      <w:marRight w:val="0"/>
      <w:marTop w:val="0"/>
      <w:marBottom w:val="0"/>
      <w:divBdr>
        <w:top w:val="none" w:sz="0" w:space="0" w:color="auto"/>
        <w:left w:val="none" w:sz="0" w:space="0" w:color="auto"/>
        <w:bottom w:val="none" w:sz="0" w:space="0" w:color="auto"/>
        <w:right w:val="none" w:sz="0" w:space="0" w:color="auto"/>
      </w:divBdr>
    </w:div>
    <w:div w:id="1676761396">
      <w:bodyDiv w:val="1"/>
      <w:marLeft w:val="0"/>
      <w:marRight w:val="0"/>
      <w:marTop w:val="0"/>
      <w:marBottom w:val="0"/>
      <w:divBdr>
        <w:top w:val="none" w:sz="0" w:space="0" w:color="auto"/>
        <w:left w:val="none" w:sz="0" w:space="0" w:color="auto"/>
        <w:bottom w:val="none" w:sz="0" w:space="0" w:color="auto"/>
        <w:right w:val="none" w:sz="0" w:space="0" w:color="auto"/>
      </w:divBdr>
    </w:div>
    <w:div w:id="1677878346">
      <w:bodyDiv w:val="1"/>
      <w:marLeft w:val="0"/>
      <w:marRight w:val="0"/>
      <w:marTop w:val="0"/>
      <w:marBottom w:val="0"/>
      <w:divBdr>
        <w:top w:val="none" w:sz="0" w:space="0" w:color="auto"/>
        <w:left w:val="none" w:sz="0" w:space="0" w:color="auto"/>
        <w:bottom w:val="none" w:sz="0" w:space="0" w:color="auto"/>
        <w:right w:val="none" w:sz="0" w:space="0" w:color="auto"/>
      </w:divBdr>
    </w:div>
    <w:div w:id="1701131021">
      <w:bodyDiv w:val="1"/>
      <w:marLeft w:val="0"/>
      <w:marRight w:val="0"/>
      <w:marTop w:val="0"/>
      <w:marBottom w:val="0"/>
      <w:divBdr>
        <w:top w:val="none" w:sz="0" w:space="0" w:color="auto"/>
        <w:left w:val="none" w:sz="0" w:space="0" w:color="auto"/>
        <w:bottom w:val="none" w:sz="0" w:space="0" w:color="auto"/>
        <w:right w:val="none" w:sz="0" w:space="0" w:color="auto"/>
      </w:divBdr>
    </w:div>
    <w:div w:id="1704478039">
      <w:bodyDiv w:val="1"/>
      <w:marLeft w:val="0"/>
      <w:marRight w:val="0"/>
      <w:marTop w:val="0"/>
      <w:marBottom w:val="0"/>
      <w:divBdr>
        <w:top w:val="none" w:sz="0" w:space="0" w:color="auto"/>
        <w:left w:val="none" w:sz="0" w:space="0" w:color="auto"/>
        <w:bottom w:val="none" w:sz="0" w:space="0" w:color="auto"/>
        <w:right w:val="none" w:sz="0" w:space="0" w:color="auto"/>
      </w:divBdr>
    </w:div>
    <w:div w:id="1715933341">
      <w:bodyDiv w:val="1"/>
      <w:marLeft w:val="0"/>
      <w:marRight w:val="0"/>
      <w:marTop w:val="0"/>
      <w:marBottom w:val="0"/>
      <w:divBdr>
        <w:top w:val="none" w:sz="0" w:space="0" w:color="auto"/>
        <w:left w:val="none" w:sz="0" w:space="0" w:color="auto"/>
        <w:bottom w:val="none" w:sz="0" w:space="0" w:color="auto"/>
        <w:right w:val="none" w:sz="0" w:space="0" w:color="auto"/>
      </w:divBdr>
    </w:div>
    <w:div w:id="1724597899">
      <w:bodyDiv w:val="1"/>
      <w:marLeft w:val="0"/>
      <w:marRight w:val="0"/>
      <w:marTop w:val="0"/>
      <w:marBottom w:val="0"/>
      <w:divBdr>
        <w:top w:val="none" w:sz="0" w:space="0" w:color="auto"/>
        <w:left w:val="none" w:sz="0" w:space="0" w:color="auto"/>
        <w:bottom w:val="none" w:sz="0" w:space="0" w:color="auto"/>
        <w:right w:val="none" w:sz="0" w:space="0" w:color="auto"/>
      </w:divBdr>
    </w:div>
    <w:div w:id="1726097949">
      <w:bodyDiv w:val="1"/>
      <w:marLeft w:val="0"/>
      <w:marRight w:val="0"/>
      <w:marTop w:val="0"/>
      <w:marBottom w:val="0"/>
      <w:divBdr>
        <w:top w:val="none" w:sz="0" w:space="0" w:color="auto"/>
        <w:left w:val="none" w:sz="0" w:space="0" w:color="auto"/>
        <w:bottom w:val="none" w:sz="0" w:space="0" w:color="auto"/>
        <w:right w:val="none" w:sz="0" w:space="0" w:color="auto"/>
      </w:divBdr>
    </w:div>
    <w:div w:id="1726904803">
      <w:bodyDiv w:val="1"/>
      <w:marLeft w:val="0"/>
      <w:marRight w:val="0"/>
      <w:marTop w:val="0"/>
      <w:marBottom w:val="0"/>
      <w:divBdr>
        <w:top w:val="none" w:sz="0" w:space="0" w:color="auto"/>
        <w:left w:val="none" w:sz="0" w:space="0" w:color="auto"/>
        <w:bottom w:val="none" w:sz="0" w:space="0" w:color="auto"/>
        <w:right w:val="none" w:sz="0" w:space="0" w:color="auto"/>
      </w:divBdr>
    </w:div>
    <w:div w:id="1734884660">
      <w:bodyDiv w:val="1"/>
      <w:marLeft w:val="0"/>
      <w:marRight w:val="0"/>
      <w:marTop w:val="0"/>
      <w:marBottom w:val="0"/>
      <w:divBdr>
        <w:top w:val="none" w:sz="0" w:space="0" w:color="auto"/>
        <w:left w:val="none" w:sz="0" w:space="0" w:color="auto"/>
        <w:bottom w:val="none" w:sz="0" w:space="0" w:color="auto"/>
        <w:right w:val="none" w:sz="0" w:space="0" w:color="auto"/>
      </w:divBdr>
    </w:div>
    <w:div w:id="1741637009">
      <w:bodyDiv w:val="1"/>
      <w:marLeft w:val="0"/>
      <w:marRight w:val="0"/>
      <w:marTop w:val="0"/>
      <w:marBottom w:val="0"/>
      <w:divBdr>
        <w:top w:val="none" w:sz="0" w:space="0" w:color="auto"/>
        <w:left w:val="none" w:sz="0" w:space="0" w:color="auto"/>
        <w:bottom w:val="none" w:sz="0" w:space="0" w:color="auto"/>
        <w:right w:val="none" w:sz="0" w:space="0" w:color="auto"/>
      </w:divBdr>
    </w:div>
    <w:div w:id="1742483042">
      <w:bodyDiv w:val="1"/>
      <w:marLeft w:val="0"/>
      <w:marRight w:val="0"/>
      <w:marTop w:val="0"/>
      <w:marBottom w:val="0"/>
      <w:divBdr>
        <w:top w:val="none" w:sz="0" w:space="0" w:color="auto"/>
        <w:left w:val="none" w:sz="0" w:space="0" w:color="auto"/>
        <w:bottom w:val="none" w:sz="0" w:space="0" w:color="auto"/>
        <w:right w:val="none" w:sz="0" w:space="0" w:color="auto"/>
      </w:divBdr>
    </w:div>
    <w:div w:id="1758551720">
      <w:bodyDiv w:val="1"/>
      <w:marLeft w:val="0"/>
      <w:marRight w:val="0"/>
      <w:marTop w:val="0"/>
      <w:marBottom w:val="0"/>
      <w:divBdr>
        <w:top w:val="none" w:sz="0" w:space="0" w:color="auto"/>
        <w:left w:val="none" w:sz="0" w:space="0" w:color="auto"/>
        <w:bottom w:val="none" w:sz="0" w:space="0" w:color="auto"/>
        <w:right w:val="none" w:sz="0" w:space="0" w:color="auto"/>
      </w:divBdr>
    </w:div>
    <w:div w:id="1761751968">
      <w:bodyDiv w:val="1"/>
      <w:marLeft w:val="0"/>
      <w:marRight w:val="0"/>
      <w:marTop w:val="0"/>
      <w:marBottom w:val="0"/>
      <w:divBdr>
        <w:top w:val="none" w:sz="0" w:space="0" w:color="auto"/>
        <w:left w:val="none" w:sz="0" w:space="0" w:color="auto"/>
        <w:bottom w:val="none" w:sz="0" w:space="0" w:color="auto"/>
        <w:right w:val="none" w:sz="0" w:space="0" w:color="auto"/>
      </w:divBdr>
    </w:div>
    <w:div w:id="1764841023">
      <w:bodyDiv w:val="1"/>
      <w:marLeft w:val="0"/>
      <w:marRight w:val="0"/>
      <w:marTop w:val="0"/>
      <w:marBottom w:val="0"/>
      <w:divBdr>
        <w:top w:val="none" w:sz="0" w:space="0" w:color="auto"/>
        <w:left w:val="none" w:sz="0" w:space="0" w:color="auto"/>
        <w:bottom w:val="none" w:sz="0" w:space="0" w:color="auto"/>
        <w:right w:val="none" w:sz="0" w:space="0" w:color="auto"/>
      </w:divBdr>
    </w:div>
    <w:div w:id="1767192109">
      <w:bodyDiv w:val="1"/>
      <w:marLeft w:val="0"/>
      <w:marRight w:val="0"/>
      <w:marTop w:val="0"/>
      <w:marBottom w:val="0"/>
      <w:divBdr>
        <w:top w:val="none" w:sz="0" w:space="0" w:color="auto"/>
        <w:left w:val="none" w:sz="0" w:space="0" w:color="auto"/>
        <w:bottom w:val="none" w:sz="0" w:space="0" w:color="auto"/>
        <w:right w:val="none" w:sz="0" w:space="0" w:color="auto"/>
      </w:divBdr>
    </w:div>
    <w:div w:id="1772311355">
      <w:bodyDiv w:val="1"/>
      <w:marLeft w:val="0"/>
      <w:marRight w:val="0"/>
      <w:marTop w:val="0"/>
      <w:marBottom w:val="0"/>
      <w:divBdr>
        <w:top w:val="none" w:sz="0" w:space="0" w:color="auto"/>
        <w:left w:val="none" w:sz="0" w:space="0" w:color="auto"/>
        <w:bottom w:val="none" w:sz="0" w:space="0" w:color="auto"/>
        <w:right w:val="none" w:sz="0" w:space="0" w:color="auto"/>
      </w:divBdr>
    </w:div>
    <w:div w:id="1776510848">
      <w:bodyDiv w:val="1"/>
      <w:marLeft w:val="0"/>
      <w:marRight w:val="0"/>
      <w:marTop w:val="0"/>
      <w:marBottom w:val="0"/>
      <w:divBdr>
        <w:top w:val="none" w:sz="0" w:space="0" w:color="auto"/>
        <w:left w:val="none" w:sz="0" w:space="0" w:color="auto"/>
        <w:bottom w:val="none" w:sz="0" w:space="0" w:color="auto"/>
        <w:right w:val="none" w:sz="0" w:space="0" w:color="auto"/>
      </w:divBdr>
    </w:div>
    <w:div w:id="1795908994">
      <w:bodyDiv w:val="1"/>
      <w:marLeft w:val="0"/>
      <w:marRight w:val="0"/>
      <w:marTop w:val="0"/>
      <w:marBottom w:val="0"/>
      <w:divBdr>
        <w:top w:val="none" w:sz="0" w:space="0" w:color="auto"/>
        <w:left w:val="none" w:sz="0" w:space="0" w:color="auto"/>
        <w:bottom w:val="none" w:sz="0" w:space="0" w:color="auto"/>
        <w:right w:val="none" w:sz="0" w:space="0" w:color="auto"/>
      </w:divBdr>
    </w:div>
    <w:div w:id="1805779467">
      <w:bodyDiv w:val="1"/>
      <w:marLeft w:val="0"/>
      <w:marRight w:val="0"/>
      <w:marTop w:val="0"/>
      <w:marBottom w:val="0"/>
      <w:divBdr>
        <w:top w:val="none" w:sz="0" w:space="0" w:color="auto"/>
        <w:left w:val="none" w:sz="0" w:space="0" w:color="auto"/>
        <w:bottom w:val="none" w:sz="0" w:space="0" w:color="auto"/>
        <w:right w:val="none" w:sz="0" w:space="0" w:color="auto"/>
      </w:divBdr>
    </w:div>
    <w:div w:id="1816531743">
      <w:bodyDiv w:val="1"/>
      <w:marLeft w:val="0"/>
      <w:marRight w:val="0"/>
      <w:marTop w:val="0"/>
      <w:marBottom w:val="0"/>
      <w:divBdr>
        <w:top w:val="none" w:sz="0" w:space="0" w:color="auto"/>
        <w:left w:val="none" w:sz="0" w:space="0" w:color="auto"/>
        <w:bottom w:val="none" w:sz="0" w:space="0" w:color="auto"/>
        <w:right w:val="none" w:sz="0" w:space="0" w:color="auto"/>
      </w:divBdr>
    </w:div>
    <w:div w:id="1817605536">
      <w:bodyDiv w:val="1"/>
      <w:marLeft w:val="0"/>
      <w:marRight w:val="0"/>
      <w:marTop w:val="0"/>
      <w:marBottom w:val="0"/>
      <w:divBdr>
        <w:top w:val="none" w:sz="0" w:space="0" w:color="auto"/>
        <w:left w:val="none" w:sz="0" w:space="0" w:color="auto"/>
        <w:bottom w:val="none" w:sz="0" w:space="0" w:color="auto"/>
        <w:right w:val="none" w:sz="0" w:space="0" w:color="auto"/>
      </w:divBdr>
    </w:div>
    <w:div w:id="1828127777">
      <w:bodyDiv w:val="1"/>
      <w:marLeft w:val="0"/>
      <w:marRight w:val="0"/>
      <w:marTop w:val="0"/>
      <w:marBottom w:val="0"/>
      <w:divBdr>
        <w:top w:val="none" w:sz="0" w:space="0" w:color="auto"/>
        <w:left w:val="none" w:sz="0" w:space="0" w:color="auto"/>
        <w:bottom w:val="none" w:sz="0" w:space="0" w:color="auto"/>
        <w:right w:val="none" w:sz="0" w:space="0" w:color="auto"/>
      </w:divBdr>
    </w:div>
    <w:div w:id="1829974693">
      <w:bodyDiv w:val="1"/>
      <w:marLeft w:val="0"/>
      <w:marRight w:val="0"/>
      <w:marTop w:val="0"/>
      <w:marBottom w:val="0"/>
      <w:divBdr>
        <w:top w:val="none" w:sz="0" w:space="0" w:color="auto"/>
        <w:left w:val="none" w:sz="0" w:space="0" w:color="auto"/>
        <w:bottom w:val="none" w:sz="0" w:space="0" w:color="auto"/>
        <w:right w:val="none" w:sz="0" w:space="0" w:color="auto"/>
      </w:divBdr>
    </w:div>
    <w:div w:id="1856263023">
      <w:bodyDiv w:val="1"/>
      <w:marLeft w:val="0"/>
      <w:marRight w:val="0"/>
      <w:marTop w:val="0"/>
      <w:marBottom w:val="0"/>
      <w:divBdr>
        <w:top w:val="none" w:sz="0" w:space="0" w:color="auto"/>
        <w:left w:val="none" w:sz="0" w:space="0" w:color="auto"/>
        <w:bottom w:val="none" w:sz="0" w:space="0" w:color="auto"/>
        <w:right w:val="none" w:sz="0" w:space="0" w:color="auto"/>
      </w:divBdr>
    </w:div>
    <w:div w:id="1856918104">
      <w:bodyDiv w:val="1"/>
      <w:marLeft w:val="0"/>
      <w:marRight w:val="0"/>
      <w:marTop w:val="0"/>
      <w:marBottom w:val="0"/>
      <w:divBdr>
        <w:top w:val="none" w:sz="0" w:space="0" w:color="auto"/>
        <w:left w:val="none" w:sz="0" w:space="0" w:color="auto"/>
        <w:bottom w:val="none" w:sz="0" w:space="0" w:color="auto"/>
        <w:right w:val="none" w:sz="0" w:space="0" w:color="auto"/>
      </w:divBdr>
    </w:div>
    <w:div w:id="1858153343">
      <w:bodyDiv w:val="1"/>
      <w:marLeft w:val="0"/>
      <w:marRight w:val="0"/>
      <w:marTop w:val="0"/>
      <w:marBottom w:val="0"/>
      <w:divBdr>
        <w:top w:val="none" w:sz="0" w:space="0" w:color="auto"/>
        <w:left w:val="none" w:sz="0" w:space="0" w:color="auto"/>
        <w:bottom w:val="none" w:sz="0" w:space="0" w:color="auto"/>
        <w:right w:val="none" w:sz="0" w:space="0" w:color="auto"/>
      </w:divBdr>
    </w:div>
    <w:div w:id="1864198388">
      <w:bodyDiv w:val="1"/>
      <w:marLeft w:val="0"/>
      <w:marRight w:val="0"/>
      <w:marTop w:val="0"/>
      <w:marBottom w:val="0"/>
      <w:divBdr>
        <w:top w:val="none" w:sz="0" w:space="0" w:color="auto"/>
        <w:left w:val="none" w:sz="0" w:space="0" w:color="auto"/>
        <w:bottom w:val="none" w:sz="0" w:space="0" w:color="auto"/>
        <w:right w:val="none" w:sz="0" w:space="0" w:color="auto"/>
      </w:divBdr>
    </w:div>
    <w:div w:id="1864980423">
      <w:bodyDiv w:val="1"/>
      <w:marLeft w:val="0"/>
      <w:marRight w:val="0"/>
      <w:marTop w:val="0"/>
      <w:marBottom w:val="0"/>
      <w:divBdr>
        <w:top w:val="none" w:sz="0" w:space="0" w:color="auto"/>
        <w:left w:val="none" w:sz="0" w:space="0" w:color="auto"/>
        <w:bottom w:val="none" w:sz="0" w:space="0" w:color="auto"/>
        <w:right w:val="none" w:sz="0" w:space="0" w:color="auto"/>
      </w:divBdr>
    </w:div>
    <w:div w:id="1875194370">
      <w:bodyDiv w:val="1"/>
      <w:marLeft w:val="0"/>
      <w:marRight w:val="0"/>
      <w:marTop w:val="0"/>
      <w:marBottom w:val="0"/>
      <w:divBdr>
        <w:top w:val="none" w:sz="0" w:space="0" w:color="auto"/>
        <w:left w:val="none" w:sz="0" w:space="0" w:color="auto"/>
        <w:bottom w:val="none" w:sz="0" w:space="0" w:color="auto"/>
        <w:right w:val="none" w:sz="0" w:space="0" w:color="auto"/>
      </w:divBdr>
    </w:div>
    <w:div w:id="1901473118">
      <w:bodyDiv w:val="1"/>
      <w:marLeft w:val="0"/>
      <w:marRight w:val="0"/>
      <w:marTop w:val="0"/>
      <w:marBottom w:val="0"/>
      <w:divBdr>
        <w:top w:val="none" w:sz="0" w:space="0" w:color="auto"/>
        <w:left w:val="none" w:sz="0" w:space="0" w:color="auto"/>
        <w:bottom w:val="none" w:sz="0" w:space="0" w:color="auto"/>
        <w:right w:val="none" w:sz="0" w:space="0" w:color="auto"/>
      </w:divBdr>
    </w:div>
    <w:div w:id="1911189295">
      <w:bodyDiv w:val="1"/>
      <w:marLeft w:val="0"/>
      <w:marRight w:val="0"/>
      <w:marTop w:val="0"/>
      <w:marBottom w:val="0"/>
      <w:divBdr>
        <w:top w:val="none" w:sz="0" w:space="0" w:color="auto"/>
        <w:left w:val="none" w:sz="0" w:space="0" w:color="auto"/>
        <w:bottom w:val="none" w:sz="0" w:space="0" w:color="auto"/>
        <w:right w:val="none" w:sz="0" w:space="0" w:color="auto"/>
      </w:divBdr>
    </w:div>
    <w:div w:id="1920017872">
      <w:bodyDiv w:val="1"/>
      <w:marLeft w:val="0"/>
      <w:marRight w:val="0"/>
      <w:marTop w:val="0"/>
      <w:marBottom w:val="0"/>
      <w:divBdr>
        <w:top w:val="none" w:sz="0" w:space="0" w:color="auto"/>
        <w:left w:val="none" w:sz="0" w:space="0" w:color="auto"/>
        <w:bottom w:val="none" w:sz="0" w:space="0" w:color="auto"/>
        <w:right w:val="none" w:sz="0" w:space="0" w:color="auto"/>
      </w:divBdr>
    </w:div>
    <w:div w:id="1921207093">
      <w:bodyDiv w:val="1"/>
      <w:marLeft w:val="0"/>
      <w:marRight w:val="0"/>
      <w:marTop w:val="0"/>
      <w:marBottom w:val="0"/>
      <w:divBdr>
        <w:top w:val="none" w:sz="0" w:space="0" w:color="auto"/>
        <w:left w:val="none" w:sz="0" w:space="0" w:color="auto"/>
        <w:bottom w:val="none" w:sz="0" w:space="0" w:color="auto"/>
        <w:right w:val="none" w:sz="0" w:space="0" w:color="auto"/>
      </w:divBdr>
    </w:div>
    <w:div w:id="1934778200">
      <w:bodyDiv w:val="1"/>
      <w:marLeft w:val="0"/>
      <w:marRight w:val="0"/>
      <w:marTop w:val="0"/>
      <w:marBottom w:val="0"/>
      <w:divBdr>
        <w:top w:val="none" w:sz="0" w:space="0" w:color="auto"/>
        <w:left w:val="none" w:sz="0" w:space="0" w:color="auto"/>
        <w:bottom w:val="none" w:sz="0" w:space="0" w:color="auto"/>
        <w:right w:val="none" w:sz="0" w:space="0" w:color="auto"/>
      </w:divBdr>
    </w:div>
    <w:div w:id="1946575923">
      <w:bodyDiv w:val="1"/>
      <w:marLeft w:val="0"/>
      <w:marRight w:val="0"/>
      <w:marTop w:val="0"/>
      <w:marBottom w:val="0"/>
      <w:divBdr>
        <w:top w:val="none" w:sz="0" w:space="0" w:color="auto"/>
        <w:left w:val="none" w:sz="0" w:space="0" w:color="auto"/>
        <w:bottom w:val="none" w:sz="0" w:space="0" w:color="auto"/>
        <w:right w:val="none" w:sz="0" w:space="0" w:color="auto"/>
      </w:divBdr>
    </w:div>
    <w:div w:id="1946885819">
      <w:bodyDiv w:val="1"/>
      <w:marLeft w:val="0"/>
      <w:marRight w:val="0"/>
      <w:marTop w:val="0"/>
      <w:marBottom w:val="0"/>
      <w:divBdr>
        <w:top w:val="none" w:sz="0" w:space="0" w:color="auto"/>
        <w:left w:val="none" w:sz="0" w:space="0" w:color="auto"/>
        <w:bottom w:val="none" w:sz="0" w:space="0" w:color="auto"/>
        <w:right w:val="none" w:sz="0" w:space="0" w:color="auto"/>
      </w:divBdr>
    </w:div>
    <w:div w:id="1952855441">
      <w:bodyDiv w:val="1"/>
      <w:marLeft w:val="0"/>
      <w:marRight w:val="0"/>
      <w:marTop w:val="0"/>
      <w:marBottom w:val="0"/>
      <w:divBdr>
        <w:top w:val="none" w:sz="0" w:space="0" w:color="auto"/>
        <w:left w:val="none" w:sz="0" w:space="0" w:color="auto"/>
        <w:bottom w:val="none" w:sz="0" w:space="0" w:color="auto"/>
        <w:right w:val="none" w:sz="0" w:space="0" w:color="auto"/>
      </w:divBdr>
    </w:div>
    <w:div w:id="1962685258">
      <w:bodyDiv w:val="1"/>
      <w:marLeft w:val="0"/>
      <w:marRight w:val="0"/>
      <w:marTop w:val="0"/>
      <w:marBottom w:val="0"/>
      <w:divBdr>
        <w:top w:val="none" w:sz="0" w:space="0" w:color="auto"/>
        <w:left w:val="none" w:sz="0" w:space="0" w:color="auto"/>
        <w:bottom w:val="none" w:sz="0" w:space="0" w:color="auto"/>
        <w:right w:val="none" w:sz="0" w:space="0" w:color="auto"/>
      </w:divBdr>
    </w:div>
    <w:div w:id="1963074537">
      <w:bodyDiv w:val="1"/>
      <w:marLeft w:val="0"/>
      <w:marRight w:val="0"/>
      <w:marTop w:val="0"/>
      <w:marBottom w:val="0"/>
      <w:divBdr>
        <w:top w:val="none" w:sz="0" w:space="0" w:color="auto"/>
        <w:left w:val="none" w:sz="0" w:space="0" w:color="auto"/>
        <w:bottom w:val="none" w:sz="0" w:space="0" w:color="auto"/>
        <w:right w:val="none" w:sz="0" w:space="0" w:color="auto"/>
      </w:divBdr>
    </w:div>
    <w:div w:id="1974365822">
      <w:bodyDiv w:val="1"/>
      <w:marLeft w:val="0"/>
      <w:marRight w:val="0"/>
      <w:marTop w:val="0"/>
      <w:marBottom w:val="0"/>
      <w:divBdr>
        <w:top w:val="none" w:sz="0" w:space="0" w:color="auto"/>
        <w:left w:val="none" w:sz="0" w:space="0" w:color="auto"/>
        <w:bottom w:val="none" w:sz="0" w:space="0" w:color="auto"/>
        <w:right w:val="none" w:sz="0" w:space="0" w:color="auto"/>
      </w:divBdr>
    </w:div>
    <w:div w:id="1976720722">
      <w:bodyDiv w:val="1"/>
      <w:marLeft w:val="0"/>
      <w:marRight w:val="0"/>
      <w:marTop w:val="0"/>
      <w:marBottom w:val="0"/>
      <w:divBdr>
        <w:top w:val="none" w:sz="0" w:space="0" w:color="auto"/>
        <w:left w:val="none" w:sz="0" w:space="0" w:color="auto"/>
        <w:bottom w:val="none" w:sz="0" w:space="0" w:color="auto"/>
        <w:right w:val="none" w:sz="0" w:space="0" w:color="auto"/>
      </w:divBdr>
    </w:div>
    <w:div w:id="1979409375">
      <w:bodyDiv w:val="1"/>
      <w:marLeft w:val="0"/>
      <w:marRight w:val="0"/>
      <w:marTop w:val="0"/>
      <w:marBottom w:val="0"/>
      <w:divBdr>
        <w:top w:val="none" w:sz="0" w:space="0" w:color="auto"/>
        <w:left w:val="none" w:sz="0" w:space="0" w:color="auto"/>
        <w:bottom w:val="none" w:sz="0" w:space="0" w:color="auto"/>
        <w:right w:val="none" w:sz="0" w:space="0" w:color="auto"/>
      </w:divBdr>
    </w:div>
    <w:div w:id="1980920628">
      <w:bodyDiv w:val="1"/>
      <w:marLeft w:val="0"/>
      <w:marRight w:val="0"/>
      <w:marTop w:val="0"/>
      <w:marBottom w:val="0"/>
      <w:divBdr>
        <w:top w:val="none" w:sz="0" w:space="0" w:color="auto"/>
        <w:left w:val="none" w:sz="0" w:space="0" w:color="auto"/>
        <w:bottom w:val="none" w:sz="0" w:space="0" w:color="auto"/>
        <w:right w:val="none" w:sz="0" w:space="0" w:color="auto"/>
      </w:divBdr>
    </w:div>
    <w:div w:id="1991858516">
      <w:bodyDiv w:val="1"/>
      <w:marLeft w:val="0"/>
      <w:marRight w:val="0"/>
      <w:marTop w:val="0"/>
      <w:marBottom w:val="0"/>
      <w:divBdr>
        <w:top w:val="none" w:sz="0" w:space="0" w:color="auto"/>
        <w:left w:val="none" w:sz="0" w:space="0" w:color="auto"/>
        <w:bottom w:val="none" w:sz="0" w:space="0" w:color="auto"/>
        <w:right w:val="none" w:sz="0" w:space="0" w:color="auto"/>
      </w:divBdr>
    </w:div>
    <w:div w:id="1994676929">
      <w:bodyDiv w:val="1"/>
      <w:marLeft w:val="0"/>
      <w:marRight w:val="0"/>
      <w:marTop w:val="0"/>
      <w:marBottom w:val="0"/>
      <w:divBdr>
        <w:top w:val="none" w:sz="0" w:space="0" w:color="auto"/>
        <w:left w:val="none" w:sz="0" w:space="0" w:color="auto"/>
        <w:bottom w:val="none" w:sz="0" w:space="0" w:color="auto"/>
        <w:right w:val="none" w:sz="0" w:space="0" w:color="auto"/>
      </w:divBdr>
    </w:div>
    <w:div w:id="2024278146">
      <w:bodyDiv w:val="1"/>
      <w:marLeft w:val="0"/>
      <w:marRight w:val="0"/>
      <w:marTop w:val="0"/>
      <w:marBottom w:val="0"/>
      <w:divBdr>
        <w:top w:val="none" w:sz="0" w:space="0" w:color="auto"/>
        <w:left w:val="none" w:sz="0" w:space="0" w:color="auto"/>
        <w:bottom w:val="none" w:sz="0" w:space="0" w:color="auto"/>
        <w:right w:val="none" w:sz="0" w:space="0" w:color="auto"/>
      </w:divBdr>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
    <w:div w:id="2027056010">
      <w:bodyDiv w:val="1"/>
      <w:marLeft w:val="0"/>
      <w:marRight w:val="0"/>
      <w:marTop w:val="0"/>
      <w:marBottom w:val="0"/>
      <w:divBdr>
        <w:top w:val="none" w:sz="0" w:space="0" w:color="auto"/>
        <w:left w:val="none" w:sz="0" w:space="0" w:color="auto"/>
        <w:bottom w:val="none" w:sz="0" w:space="0" w:color="auto"/>
        <w:right w:val="none" w:sz="0" w:space="0" w:color="auto"/>
      </w:divBdr>
    </w:div>
    <w:div w:id="2027512101">
      <w:bodyDiv w:val="1"/>
      <w:marLeft w:val="0"/>
      <w:marRight w:val="0"/>
      <w:marTop w:val="0"/>
      <w:marBottom w:val="0"/>
      <w:divBdr>
        <w:top w:val="none" w:sz="0" w:space="0" w:color="auto"/>
        <w:left w:val="none" w:sz="0" w:space="0" w:color="auto"/>
        <w:bottom w:val="none" w:sz="0" w:space="0" w:color="auto"/>
        <w:right w:val="none" w:sz="0" w:space="0" w:color="auto"/>
      </w:divBdr>
    </w:div>
    <w:div w:id="2046633835">
      <w:bodyDiv w:val="1"/>
      <w:marLeft w:val="0"/>
      <w:marRight w:val="0"/>
      <w:marTop w:val="0"/>
      <w:marBottom w:val="0"/>
      <w:divBdr>
        <w:top w:val="none" w:sz="0" w:space="0" w:color="auto"/>
        <w:left w:val="none" w:sz="0" w:space="0" w:color="auto"/>
        <w:bottom w:val="none" w:sz="0" w:space="0" w:color="auto"/>
        <w:right w:val="none" w:sz="0" w:space="0" w:color="auto"/>
      </w:divBdr>
    </w:div>
    <w:div w:id="2065904999">
      <w:bodyDiv w:val="1"/>
      <w:marLeft w:val="0"/>
      <w:marRight w:val="0"/>
      <w:marTop w:val="0"/>
      <w:marBottom w:val="0"/>
      <w:divBdr>
        <w:top w:val="none" w:sz="0" w:space="0" w:color="auto"/>
        <w:left w:val="none" w:sz="0" w:space="0" w:color="auto"/>
        <w:bottom w:val="none" w:sz="0" w:space="0" w:color="auto"/>
        <w:right w:val="none" w:sz="0" w:space="0" w:color="auto"/>
      </w:divBdr>
    </w:div>
    <w:div w:id="2079088721">
      <w:bodyDiv w:val="1"/>
      <w:marLeft w:val="0"/>
      <w:marRight w:val="0"/>
      <w:marTop w:val="0"/>
      <w:marBottom w:val="0"/>
      <w:divBdr>
        <w:top w:val="none" w:sz="0" w:space="0" w:color="auto"/>
        <w:left w:val="none" w:sz="0" w:space="0" w:color="auto"/>
        <w:bottom w:val="none" w:sz="0" w:space="0" w:color="auto"/>
        <w:right w:val="none" w:sz="0" w:space="0" w:color="auto"/>
      </w:divBdr>
    </w:div>
    <w:div w:id="2081706023">
      <w:bodyDiv w:val="1"/>
      <w:marLeft w:val="0"/>
      <w:marRight w:val="0"/>
      <w:marTop w:val="0"/>
      <w:marBottom w:val="0"/>
      <w:divBdr>
        <w:top w:val="none" w:sz="0" w:space="0" w:color="auto"/>
        <w:left w:val="none" w:sz="0" w:space="0" w:color="auto"/>
        <w:bottom w:val="none" w:sz="0" w:space="0" w:color="auto"/>
        <w:right w:val="none" w:sz="0" w:space="0" w:color="auto"/>
      </w:divBdr>
    </w:div>
    <w:div w:id="2090956927">
      <w:bodyDiv w:val="1"/>
      <w:marLeft w:val="0"/>
      <w:marRight w:val="0"/>
      <w:marTop w:val="0"/>
      <w:marBottom w:val="0"/>
      <w:divBdr>
        <w:top w:val="none" w:sz="0" w:space="0" w:color="auto"/>
        <w:left w:val="none" w:sz="0" w:space="0" w:color="auto"/>
        <w:bottom w:val="none" w:sz="0" w:space="0" w:color="auto"/>
        <w:right w:val="none" w:sz="0" w:space="0" w:color="auto"/>
      </w:divBdr>
    </w:div>
    <w:div w:id="2091123283">
      <w:bodyDiv w:val="1"/>
      <w:marLeft w:val="0"/>
      <w:marRight w:val="0"/>
      <w:marTop w:val="0"/>
      <w:marBottom w:val="0"/>
      <w:divBdr>
        <w:top w:val="none" w:sz="0" w:space="0" w:color="auto"/>
        <w:left w:val="none" w:sz="0" w:space="0" w:color="auto"/>
        <w:bottom w:val="none" w:sz="0" w:space="0" w:color="auto"/>
        <w:right w:val="none" w:sz="0" w:space="0" w:color="auto"/>
      </w:divBdr>
    </w:div>
    <w:div w:id="2091997890">
      <w:bodyDiv w:val="1"/>
      <w:marLeft w:val="0"/>
      <w:marRight w:val="0"/>
      <w:marTop w:val="0"/>
      <w:marBottom w:val="0"/>
      <w:divBdr>
        <w:top w:val="none" w:sz="0" w:space="0" w:color="auto"/>
        <w:left w:val="none" w:sz="0" w:space="0" w:color="auto"/>
        <w:bottom w:val="none" w:sz="0" w:space="0" w:color="auto"/>
        <w:right w:val="none" w:sz="0" w:space="0" w:color="auto"/>
      </w:divBdr>
    </w:div>
    <w:div w:id="2111926230">
      <w:bodyDiv w:val="1"/>
      <w:marLeft w:val="0"/>
      <w:marRight w:val="0"/>
      <w:marTop w:val="0"/>
      <w:marBottom w:val="0"/>
      <w:divBdr>
        <w:top w:val="none" w:sz="0" w:space="0" w:color="auto"/>
        <w:left w:val="none" w:sz="0" w:space="0" w:color="auto"/>
        <w:bottom w:val="none" w:sz="0" w:space="0" w:color="auto"/>
        <w:right w:val="none" w:sz="0" w:space="0" w:color="auto"/>
      </w:divBdr>
    </w:div>
    <w:div w:id="2117096923">
      <w:bodyDiv w:val="1"/>
      <w:marLeft w:val="0"/>
      <w:marRight w:val="0"/>
      <w:marTop w:val="0"/>
      <w:marBottom w:val="0"/>
      <w:divBdr>
        <w:top w:val="none" w:sz="0" w:space="0" w:color="auto"/>
        <w:left w:val="none" w:sz="0" w:space="0" w:color="auto"/>
        <w:bottom w:val="none" w:sz="0" w:space="0" w:color="auto"/>
        <w:right w:val="none" w:sz="0" w:space="0" w:color="auto"/>
      </w:divBdr>
    </w:div>
    <w:div w:id="2126340775">
      <w:bodyDiv w:val="1"/>
      <w:marLeft w:val="0"/>
      <w:marRight w:val="0"/>
      <w:marTop w:val="0"/>
      <w:marBottom w:val="0"/>
      <w:divBdr>
        <w:top w:val="none" w:sz="0" w:space="0" w:color="auto"/>
        <w:left w:val="none" w:sz="0" w:space="0" w:color="auto"/>
        <w:bottom w:val="none" w:sz="0" w:space="0" w:color="auto"/>
        <w:right w:val="none" w:sz="0" w:space="0" w:color="auto"/>
      </w:divBdr>
    </w:div>
    <w:div w:id="213741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44546A"/>
      </a:dk2>
      <a:lt2>
        <a:srgbClr val="E7E6E6"/>
      </a:lt2>
      <a:accent1>
        <a:srgbClr val="5B9BD5"/>
      </a:accent1>
      <a:accent2>
        <a:srgbClr val="ED7D31"/>
      </a:accent2>
      <a:accent3>
        <a:srgbClr val="DCDCDC"/>
      </a:accent3>
      <a:accent4>
        <a:srgbClr val="FFC000"/>
      </a:accent4>
      <a:accent5>
        <a:srgbClr val="4472C4"/>
      </a:accent5>
      <a:accent6>
        <a:srgbClr val="0042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95330B875884D47A297D814340CF3BE" ma:contentTypeVersion="4" ma:contentTypeDescription="Ein neues Dokument erstellen." ma:contentTypeScope="" ma:versionID="527239b23646d12ef674aa85dd9977f8">
  <xsd:schema xmlns:xsd="http://www.w3.org/2001/XMLSchema" xmlns:xs="http://www.w3.org/2001/XMLSchema" xmlns:p="http://schemas.microsoft.com/office/2006/metadata/properties" xmlns:ns2="cbdd8f1b-6870-4496-bc81-1d09bbce262b" targetNamespace="http://schemas.microsoft.com/office/2006/metadata/properties" ma:root="true" ma:fieldsID="df5e228722f429ff86ed8ae4fb65fab2" ns2:_="">
    <xsd:import namespace="cbdd8f1b-6870-4496-bc81-1d09bbce26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d8f1b-6870-4496-bc81-1d09bbce2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Platzhalter1</b:Tag>
    <b:SourceType>Book</b:SourceType>
    <b:Guid>{181A0206-ECCD-4493-9177-39646B65E10B}</b:Guid>
    <b:RefOrder>38</b:RefOrder>
  </b:Source>
  <b:Source>
    <b:Tag>Gro03</b:Tag>
    <b:SourceType>ArticleInAPeriodical</b:SourceType>
    <b:Guid>{449B000A-779C-43F2-98B6-80CFF5A79742}</b:Guid>
    <b:Author>
      <b:Author>
        <b:NameList>
          <b:Person>
            <b:Last>Grosse</b:Last>
            <b:First>Marco</b:First>
          </b:Person>
          <b:Person>
            <b:Last>Hartnack</b:Last>
            <b:First>Ralf</b:First>
          </b:Person>
          <b:Person>
            <b:Last>Lehmann</b:Last>
            <b:First>Steffen</b:First>
          </b:Person>
          <b:Person>
            <b:Last>Rautenstrauch</b:Last>
            <b:First>Karl</b:First>
          </b:Person>
        </b:NameList>
      </b:Author>
    </b:Author>
    <b:Title>Modellierung von diskontinuierlich verbundenen Holz-Beton-Verbundkonstruktionen Teil 1: Kurzzeittragverhalten</b:Title>
    <b:PeriodicalTitle>Bautechnik</b:PeriodicalTitle>
    <b:Year>2003</b:Year>
    <b:Pages>534-541</b:Pages>
    <b:Publisher>Ernst &amp; Sohn</b:Publisher>
    <b:Volume>80</b:Volume>
    <b:RefOrder>11</b:RefOrder>
  </b:Source>
  <b:Source>
    <b:Tag>Sch17</b:Tag>
    <b:SourceType>Report</b:SourceType>
    <b:Guid>{67AAEB04-D0E9-4119-A5DA-3FDF0C2EEDB1}</b:Guid>
    <b:Title>Ausblick auf die zukünfitge Bemessung von Holz-Beton-Verbunddecken</b:Title>
    <b:Year>2017</b:Year>
    <b:Author>
      <b:Author>
        <b:NameList>
          <b:Person>
            <b:Last>Schänzlin</b:Last>
            <b:First>Jörg</b:First>
          </b:Person>
          <b:Person>
            <b:Last>Bosch</b:Last>
            <b:First>G.</b:First>
          </b:Person>
          <b:Person>
            <b:Last>Hamm</b:Last>
            <b:First>P.</b:First>
          </b:Person>
        </b:NameList>
      </b:Author>
    </b:Author>
    <b:Department>Fakultät Bauingenieurwesen, Institut für Holzbau</b:Department>
    <b:Institution>Hochschule Biberach</b:Institution>
    <b:RefOrder>13</b:RefOrder>
  </b:Source>
  <b:Source>
    <b:Tag>DIN10</b:Tag>
    <b:SourceType>Report</b:SourceType>
    <b:Guid>{718F13E5-83CB-4AE2-B308-5BA765743393}</b:Guid>
    <b:Title>DIN EN 1990:2010-12</b:Title>
    <b:Year>2010</b:Year>
    <b:Publisher>Beuth Verlag</b:Publisher>
    <b:City>Berlin</b:City>
    <b:RefOrder>7</b:RefOrder>
  </b:Source>
  <b:Source>
    <b:Tag>Ham18</b:Tag>
    <b:SourceType>ArticleInAPeriodical</b:SourceType>
    <b:Guid>{A2C87331-1A94-4A8B-BDBA-E32F649DFF44}</b:Guid>
    <b:Title>Schwingungen im Holzbau – Personeninduzierte Schwingungen bei Holz-Beton-Verbundkonstruktionen</b:Title>
    <b:Year>2018</b:Year>
    <b:Publisher>Holzforschung Austria</b:Publisher>
    <b:Author>
      <b:Author>
        <b:NameList>
          <b:Person>
            <b:Last>Hamm</b:Last>
            <b:First>Patricia</b:First>
          </b:Person>
        </b:NameList>
      </b:Author>
    </b:Author>
    <b:PeriodicalTitle>HOLZBAU AKTUELL</b:PeriodicalTitle>
    <b:RefOrder>14</b:RefOrder>
  </b:Source>
  <b:Source>
    <b:Tag>Aug16</b:Tag>
    <b:SourceType>ArticleInAPeriodical</b:SourceType>
    <b:Guid>{3D19E0EB-804F-4CEF-8543-D09174020130}</b:Guid>
    <b:Author>
      <b:Author>
        <b:NameList>
          <b:Person>
            <b:Last>Augustin</b:Last>
            <b:First>Manfred</b:First>
          </b:Person>
          <b:Person>
            <b:Last>Zimmer</b:Last>
            <b:First>S.E.</b:First>
          </b:Person>
        </b:NameList>
      </b:Author>
    </b:Author>
    <b:Title>Untersuchung und Nachweisführung auflagernah ausgeklinkter BSH/BSP Plattenbalkenquerschnitte</b:Title>
    <b:PeriodicalTitle>2. Klagenfurter Holzbau-Fachtagung</b:PeriodicalTitle>
    <b:Year>2016</b:Year>
    <b:RefOrder>35</b:RefOrder>
  </b:Source>
  <b:Source>
    <b:Tag>Kli19</b:Tag>
    <b:SourceType>Book</b:SourceType>
    <b:Guid>{66A7BCB4-C5C5-4705-A206-3277F8D9729E}</b:Guid>
    <b:Author>
      <b:Author>
        <b:NameList>
          <b:Person>
            <b:Last>Klingen</b:Last>
            <b:First>Jürgen</b:First>
          </b:Person>
        </b:NameList>
      </b:Author>
    </b:Author>
    <b:Title>Fügetechnologie Kleben</b:Title>
    <b:Year>2019</b:Year>
    <b:City>Weinheim</b:City>
    <b:Publisher>Wiley-VCH Verlag GmbH &amp; Co. KGaA</b:Publisher>
    <b:RefOrder>31</b:RefOrder>
  </b:Source>
  <b:Source>
    <b:Tag>Hab09</b:Tag>
    <b:SourceType>Book</b:SourceType>
    <b:Guid>{161B69CE-7C5D-47BB-AF8E-560DB6810934}</b:Guid>
    <b:Author>
      <b:Author>
        <b:NameList>
          <b:Person>
            <b:Last>Habenicht</b:Last>
            <b:First>Gerd</b:First>
          </b:Person>
        </b:NameList>
      </b:Author>
    </b:Author>
    <b:Title>Kleben Grundlagen, Technologien, Anwendungen 6. Auflage</b:Title>
    <b:Year>2009</b:Year>
    <b:Publisher>Springer-Verlag Berlin Heidelberg</b:Publisher>
    <b:RefOrder>22</b:RefOrder>
  </b:Source>
  <b:Source>
    <b:Tag>Nie17</b:Tag>
    <b:SourceType>Book</b:SourceType>
    <b:Guid>{D714F2EC-4056-49DA-88B8-53188D9A90BF}</b:Guid>
    <b:Author>
      <b:Author>
        <b:NameList>
          <b:Person>
            <b:Last>Niemz</b:Last>
            <b:First>Peter</b:First>
          </b:Person>
          <b:Person>
            <b:Last>Sonderegger</b:Last>
            <b:First>Walter</b:First>
          </b:Person>
        </b:NameList>
      </b:Author>
    </b:Author>
    <b:Title>Holzphysik Physik des Holzes und der Holzwerkstoffe</b:Title>
    <b:Year>2017</b:Year>
    <b:Publisher>Carl Hanser Verlag München</b:Publisher>
    <b:RefOrder>39</b:RefOrder>
  </b:Source>
  <b:Source>
    <b:Tag>Mer19</b:Tag>
    <b:SourceType>ArticleInAPeriodical</b:SourceType>
    <b:Guid>{1C76642B-9C91-4ED3-8D6E-AABBE8E3A011}</b:Guid>
    <b:Title>Innovative Heißklebung von tragenden Holz-Beton-Verbundelementen</b:Title>
    <b:Year>2019</b:Year>
    <b:Author>
      <b:Author>
        <b:NameList>
          <b:Person>
            <b:Last>Merono</b:Last>
            <b:First>Malte</b:First>
          </b:Person>
          <b:Person>
            <b:Last>Link</b:Last>
            <b:First>Carola</b:First>
          </b:Person>
          <b:Person>
            <b:Last>Wisner</b:Last>
            <b:First>Georg</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12</b:Month>
    <b:Pages>30-34</b:Pages>
    <b:RefOrder>37</b:RefOrder>
  </b:Source>
  <b:Source>
    <b:Tag>Fro20</b:Tag>
    <b:SourceType>ArticleInAPeriodical</b:SourceType>
    <b:Guid>{05FCAA70-ACE1-4DE2-8887-4955B3DDED9B}</b:Guid>
    <b:Author>
      <b:Author>
        <b:NameList>
          <b:Person>
            <b:Last>Frohnmüller</b:Last>
            <b:First>Jens</b:First>
          </b:Person>
          <b:Person>
            <b:Last>Seim</b:Last>
            <b:First>Werner</b:First>
          </b:Person>
        </b:NameList>
      </b:Author>
    </b:Author>
    <b:Title>Geklebter Holz-Beton-Verbund auf schalglatten Betonoberflächen</b:Title>
    <b:PeriodicalTitle>Doktoranden Kolloquium Holzbau Forschung + Praxis</b:PeriodicalTitle>
    <b:Year>2020</b:Year>
    <b:Month>März</b:Month>
    <b:Pages>35-44</b:Pages>
    <b:RefOrder>40</b:RefOrder>
  </b:Source>
  <b:Source>
    <b:Tag>Zau14</b:Tag>
    <b:SourceType>Book</b:SourceType>
    <b:Guid>{C08080A4-0E2A-4643-8D55-0E966ECAAE5C}</b:Guid>
    <b:Title>Untersuchungen an geklebten Verbundkonstruktionen aus Holz und Leichtbeton</b:Title>
    <b:Year>2014</b:Year>
    <b:Author>
      <b:Author>
        <b:NameList>
          <b:Person>
            <b:Last>Zauft</b:Last>
            <b:First>Doreen</b:First>
          </b:Person>
        </b:NameList>
      </b:Author>
    </b:Author>
    <b:City>Berlin</b:City>
    <b:RefOrder>28</b:RefOrder>
  </b:Source>
  <b:Source>
    <b:Tag>Eis16</b:Tag>
    <b:SourceType>ArticleInAPeriodical</b:SourceType>
    <b:Guid>{2D0B756D-1368-4A71-B9A7-CE13E2F1640A}</b:Guid>
    <b:Author>
      <b:Author>
        <b:NameList>
          <b:Person>
            <b:Last>Eisenhut</b:Last>
            <b:First>Lars</b:First>
          </b:Person>
        </b:NameList>
      </b:Author>
      <b:Editor>
        <b:NameList>
          <b:Person>
            <b:Last>Verlag</b:Last>
            <b:First>Ernst</b:First>
            <b:Middle>&amp; Sohn</b:Middle>
          </b:Person>
        </b:NameList>
      </b:Editor>
    </b:Author>
    <b:Title>Langzeitverhalten geklebter Bauteile aus Holz und hochfestem Beton bei natürlichem Klima</b:Title>
    <b:Year>2016</b:Year>
    <b:PeriodicalTitle>Bautechnik 93</b:PeriodicalTitle>
    <b:Month>11</b:Month>
    <b:RefOrder>30</b:RefOrder>
  </b:Source>
  <b:Source>
    <b:Tag>Lon17</b:Tag>
    <b:SourceType>ArticleInAPeriodical</b:SourceType>
    <b:Guid>{2218310F-8EF0-4F43-B41B-F0697B6D027D}</b:Guid>
    <b:Title>Long-term performance of adhesively bonded timber-concrete composites</b:Title>
    <b:PeriodicalTitle>International Journal of Adhesion and Adhesives 72</b:PeriodicalTitle>
    <b:Year>2017</b:Year>
    <b:Pages>51-61</b:Pages>
    <b:Publisher>Elsevier</b:Publisher>
    <b:RefOrder>41</b:RefOrder>
  </b:Source>
  <b:Source>
    <b:Tag>Gin18</b:Tag>
    <b:SourceType>ArticleInAPeriodical</b:SourceType>
    <b:Guid>{C13790D3-7BCF-49DA-89CC-C877B2375553}</b:Guid>
    <b:Author>
      <b:Author>
        <b:NameList>
          <b:Person>
            <b:Last>Ginz</b:Last>
            <b:First>Artur</b:First>
          </b:Person>
          <b:Person>
            <b:Last>Seim</b:Last>
            <b:First>Werner</b:First>
          </b:Person>
        </b:NameList>
      </b:Author>
    </b:Author>
    <b:Title>Moisture-induced internal stress within adhesive-bonded timber-concrete composites</b:Title>
    <b:PeriodicalTitle>WCTE 2018</b:PeriodicalTitle>
    <b:Year>2018</b:Year>
    <b:Month>August</b:Month>
    <b:RefOrder>42</b:RefOrder>
  </b:Source>
  <b:Source>
    <b:Tag>Tan18</b:Tag>
    <b:SourceType>ArticleInAPeriodical</b:SourceType>
    <b:Guid>{E880C060-AE58-4B48-81A2-122FB0DFCC47}</b:Guid>
    <b:Author>
      <b:Author>
        <b:NameList>
          <b:Person>
            <b:Last>Tannert</b:Last>
            <b:First>Thomas</b:First>
          </b:Person>
          <b:Person>
            <b:Last>Bita</b:Last>
            <b:First>Hercend</b:First>
            <b:Middle>Mpidi</b:Middle>
          </b:Person>
          <b:Person>
            <b:Last>Shahnewaz</b:Last>
            <b:First>Md</b:First>
          </b:Person>
          <b:Person>
            <b:Last>Ebadi</b:Last>
            <b:First>Md</b:First>
            <b:Middle>Mehdi</b:Middle>
          </b:Person>
          <b:Person>
            <b:Last>Gerber</b:Last>
            <b:First>Adadm</b:First>
          </b:Person>
        </b:NameList>
      </b:Author>
    </b:Author>
    <b:Title>Long-term performance of timber concrete composite floors</b:Title>
    <b:PeriodicalTitle>WCTE2018</b:PeriodicalTitle>
    <b:Year>2018</b:Year>
    <b:Month>August</b:Month>
    <b:RefOrder>43</b:RefOrder>
  </b:Source>
  <b:Source>
    <b:Tag>Hac19</b:Tag>
    <b:SourceType>ArticleInAPeriodical</b:SourceType>
    <b:Guid>{B0432F84-4AD8-46ED-BD56-F091F484CA1A}</b:Guid>
    <b:Author>
      <b:Author>
        <b:NameList>
          <b:Person>
            <b:Last>Hackspiel</b:Last>
            <b:First>Christoph</b:First>
          </b:Person>
        </b:NameList>
      </b:Author>
    </b:Author>
    <b:Title>Neue Wege im Holz-Beton-Verbund aufgezeigt</b:Title>
    <b:PeriodicalTitle>Holz-Zentralblatt</b:PeriodicalTitle>
    <b:Year>2019</b:Year>
    <b:Month>August</b:Month>
    <b:Day>16</b:Day>
    <b:Pages>715</b:Pages>
    <b:RefOrder>44</b:RefOrder>
  </b:Source>
  <b:Source>
    <b:Tag>Hac20</b:Tag>
    <b:SourceType>ArticleInAPeriodical</b:SourceType>
    <b:Guid>{148A7716-F911-42B6-A967-ED14EE2C663F}</b:Guid>
    <b:Author>
      <b:Author>
        <b:NameList>
          <b:Person>
            <b:Last>Hackspiel</b:Last>
            <b:First>Christoph</b:First>
          </b:Person>
        </b:NameList>
      </b:Author>
    </b:Author>
    <b:Title>Verklebung als Verbund für Holz-Beton-Deckensysteme</b:Title>
    <b:PeriodicalTitle>1. Holzbau Kongress DHK Berlin 2020</b:PeriodicalTitle>
    <b:Year>2020</b:Year>
    <b:Month>März</b:Month>
    <b:RefOrder>45</b:RefOrder>
  </b:Source>
  <b:Source>
    <b:Tag>DIN13</b:Tag>
    <b:SourceType>Report</b:SourceType>
    <b:Guid>{AAE5FF7B-3502-4467-98A1-0CEE2B5B96E7}</b:Guid>
    <b:Title>DIN EN 14080:2013-09</b:Title>
    <b:Year>2013</b:Year>
    <b:City>Berlin</b:City>
    <b:Publisher>Betuh Verlag GmbH</b:Publisher>
    <b:RefOrder>34</b:RefOrder>
  </b:Source>
  <b:Source>
    <b:Tag>Bru07</b:Tag>
    <b:SourceType>ArticleInAPeriodical</b:SourceType>
    <b:Guid>{C317B1AE-20B3-41A8-8651-1EFEB314157B}</b:Guid>
    <b:Author>
      <b:Author>
        <b:NameList>
          <b:Person>
            <b:Last>Brunner</b:Last>
            <b:First>M.</b:First>
          </b:Person>
          <b:Person>
            <b:Last>Romer</b:Last>
            <b:First>M.</b:First>
          </b:Person>
          <b:Person>
            <b:Last>Schnüriger</b:Last>
            <b:First>M.</b:First>
          </b:Person>
        </b:NameList>
      </b:Author>
    </b:Author>
    <b:Title>Timber-concrete-composite with an adhesive connector (wet on wet process)</b:Title>
    <b:Year>2007</b:Year>
    <b:PeriodicalTitle>Materials and Structures</b:PeriodicalTitle>
    <b:Pages>119-126</b:Pages>
    <b:RefOrder>21</b:RefOrder>
  </b:Source>
  <b:Source>
    <b:Tag>deO10</b:Tag>
    <b:SourceType>ArticleInAPeriodical</b:SourceType>
    <b:Guid>{0CA6E84B-FF11-4B2F-8DA4-7ACF78CD9312}</b:Guid>
    <b:Title>Glued Composite Timber-Concrete Beams I: Interlayer Connection Specimen Tests</b:Title>
    <b:PeriodicalTitle>Journal of Structural Engineering  ASCE</b:PeriodicalTitle>
    <b:Year>2010</b:Year>
    <b:Month>October</b:Month>
    <b:Pages>1236-1245</b:Pages>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RefOrder>23</b:RefOrder>
  </b:Source>
  <b:Source>
    <b:Tag>deO101</b:Tag>
    <b:SourceType>ArticleInAPeriodical</b:SourceType>
    <b:Guid>{B1895626-289D-4BCD-9E71-14811A99FDC6}</b:Guid>
    <b:Author>
      <b:Author>
        <b:NameList>
          <b:Person>
            <b:Last>de Oliveira Negrao</b:Last>
            <b:First>Joao</b:First>
            <b:Middle>Henrique Jorge</b:Middle>
          </b:Person>
          <b:Person>
            <b:Last>de Oliveira</b:Last>
            <b:First>Catarina</b:First>
            <b:Middle>Alexandra Leitao</b:Middle>
          </b:Person>
          <b:Person>
            <b:Last>de Oliveira</b:Last>
            <b:First>Francisco</b:First>
            <b:Middle>Miguel Maia</b:Middle>
          </b:Person>
          <b:Person>
            <b:Last>Cachim</b:Last>
            <b:First>Paulo</b:First>
            <b:Middle>Barreto</b:Middle>
          </b:Person>
        </b:NameList>
      </b:Author>
    </b:Author>
    <b:Title>Glued Composite Timber-Concrete Beams II: Analysis and Tests of Beam Specimens</b:Title>
    <b:PeriodicalTitle>Journal of Structural Engineering ASCE</b:PeriodicalTitle>
    <b:Year>2010</b:Year>
    <b:Month>Oktober</b:Month>
    <b:Pages>1246-1254</b:Pages>
    <b:RefOrder>25</b:RefOrder>
  </b:Source>
  <b:Source>
    <b:Tag>Sch10</b:Tag>
    <b:SourceType>Book</b:SourceType>
    <b:Guid>{4236D0BF-D8DA-4C97-B755-6C12956D3EEF}</b:Guid>
    <b:Author>
      <b:Author>
        <b:NameList>
          <b:Person>
            <b:Last>Schäfers</b:Last>
            <b:First>Martin</b:First>
          </b:Person>
        </b:NameList>
      </b:Author>
    </b:Author>
    <b:Title>Entwicklung von hybriden Bauteilen aus Holz und hochfesten bzw. ultrahochfesten Betonen Experimentelle und theoretische Untersuchungen</b:Title>
    <b:Year>2010</b:Year>
    <b:City>Kassel </b:City>
    <b:Publisher>kassel university press GmbH</b:Publisher>
    <b:RefOrder>26</b:RefOrder>
  </b:Source>
  <b:Source>
    <b:Tag>Sch11</b:Tag>
    <b:SourceType>ArticleInAPeriodical</b:SourceType>
    <b:Guid>{0A88F9A5-693A-4EEB-895C-B0519612C93F}</b:Guid>
    <b:Title>Geklebte Verbundbauteile aus Holz und hoch- bzw. ultrahochfesten Betonen</b:Title>
    <b:Year>2011</b:Year>
    <b:Author>
      <b:Author>
        <b:NameList>
          <b:Person>
            <b:Last>Schäfers</b:Last>
            <b:First>Martin</b:First>
          </b:Person>
          <b:Person>
            <b:Last>Seim</b:Last>
            <b:First>Werner</b:First>
          </b:Person>
        </b:NameList>
      </b:Author>
    </b:Author>
    <b:PeriodicalTitle>Bautechnik 88</b:PeriodicalTitle>
    <b:Month>3</b:Month>
    <b:RefOrder>46</b:RefOrder>
  </b:Source>
  <b:Source>
    <b:Tag>Eis15</b:Tag>
    <b:SourceType>Book</b:SourceType>
    <b:Guid>{85B19DE8-AE73-4450-A050-743AA8A4E27B}</b:Guid>
    <b:Title>Geklebter Verbund aus Holz und hochfestem Beton - Untersuchungen zum Langzeitverhalten</b:Title>
    <b:Year>2015</b:Year>
    <b:City>Kassel</b:City>
    <b:Author>
      <b:Author>
        <b:NameList>
          <b:Person>
            <b:Last>Eisenhut</b:Last>
            <b:First>Lars</b:First>
          </b:Person>
        </b:NameList>
      </b:Author>
    </b:Author>
    <b:Publisher>kassl university press GmbH</b:Publisher>
    <b:RefOrder>27</b:RefOrder>
  </b:Source>
  <b:Source>
    <b:Tag>Kud17</b:Tag>
    <b:SourceType>Book</b:SourceType>
    <b:Guid>{3FA337F4-A057-455C-BEC0-B9C432CD7689}</b:Guid>
    <b:Title>Kerven als Verbindungsmittel für Holz-Beton-Verbundstraßenbrücken</b:Title>
    <b:Year>2017</b:Year>
    <b:City>Stuttgart</b:City>
    <b:Author>
      <b:Author>
        <b:NameList>
          <b:Person>
            <b:Last>Kudla</b:Last>
            <b:First>Kathrin</b:First>
          </b:Person>
        </b:NameList>
      </b:Author>
    </b:Author>
    <b:RefOrder>47</b:RefOrder>
  </b:Source>
  <b:Source>
    <b:Tag>Fei10</b:Tag>
    <b:SourceType>ArticleInAPeriodical</b:SourceType>
    <b:Guid>{A69DBB6D-60DB-4396-AF7A-9A87FAB28C42}</b:Guid>
    <b:Author>
      <b:Author>
        <b:NameList>
          <b:Person>
            <b:Last>Feix</b:Last>
            <b:First>J.</b:First>
          </b:Person>
          <b:Person>
            <b:Last>Fleck</b:Last>
            <b:First>D.</b:First>
          </b:Person>
          <b:Person>
            <b:Last>Meixner</b:Last>
            <b:First>G.</b:First>
          </b:Person>
          <b:Person>
            <b:Last>Thaler</b:Last>
            <b:First>T.</b:First>
          </b:Person>
        </b:NameList>
      </b:Author>
    </b:Author>
    <b:Title>Entwicklung eines getrennt vorgefertigten Holz-Beton-Verbund-Deckensystems</b:Title>
    <b:Year>2010</b:Year>
    <b:Publisher>Springer Verlag</b:Publisher>
    <b:PeriodicalTitle>Bauingenieur</b:PeriodicalTitle>
    <b:Month>April</b:Month>
    <b:Volume>85</b:Volume>
    <b:RefOrder>48</b:RefOrder>
  </b:Source>
  <b:Source>
    <b:Tag>Fle13</b:Tag>
    <b:SourceType>Book</b:SourceType>
    <b:Guid>{4086C2C7-014A-4073-8507-EFE19E595F54}</b:Guid>
    <b:Author>
      <b:Author>
        <b:NameList>
          <b:Person>
            <b:Last>Fleck</b:Last>
            <b:First>Dieter</b:First>
          </b:Person>
        </b:NameList>
      </b:Author>
    </b:Author>
    <b:Title>Beitrag zum Trag- und Verformungsverhalten eines getrennt vorgefertigten  Holz-Beton-Verbunddeckensystems</b:Title>
    <b:Year>2013</b:Year>
    <b:City>Innsbruck</b:City>
    <b:RefOrder>18</b:RefOrder>
  </b:Source>
  <b:Source>
    <b:Tag>Dia18</b:Tag>
    <b:SourceType>ArticleInAPeriodical</b:SourceType>
    <b:Guid>{DDBF3DAA-13CE-4181-9621-80D738BDD3DA}</b:Guid>
    <b:Title>Outlook on the future design of timber-concrete-composite structures in the Eurocode</b:Title>
    <b:Year>20118</b:Year>
    <b:Author>
      <b:Author>
        <b:NameList>
          <b:Person>
            <b:Last>Dias</b:Last>
            <b:First>Alfredo</b:First>
          </b:Person>
          <b:Person>
            <b:Last>Schänzlin</b:Last>
            <b:First>Jörg</b:First>
          </b:Person>
        </b:NameList>
      </b:Author>
    </b:Author>
    <b:PeriodicalTitle>24. Internationales Holzbau-Forum IHF 2018</b:PeriodicalTitle>
    <b:RefOrder>16</b:RefOrder>
  </b:Source>
  <b:Source>
    <b:Tag>Dia181</b:Tag>
    <b:SourceType>Report</b:SourceType>
    <b:Guid>{9FD0CB07-270F-433F-BF71-32805DEE6C7D}</b:Guid>
    <b:Author>
      <b:Author>
        <b:NameList>
          <b:Person>
            <b:Last>Dias</b:Last>
            <b:First>Alfredo</b:First>
          </b:Person>
          <b:Person>
            <b:Last>Schänzlin</b:Last>
            <b:First>Jörg</b:First>
          </b:Person>
          <b:Person>
            <b:Last>Dietsch</b:Last>
            <b:First>Philipp</b:First>
          </b:Person>
        </b:NameList>
      </b:Author>
    </b:Author>
    <b:Title>Design of timber-concrete composite structures</b:Title>
    <b:Year>2018</b:Year>
    <b:Publisher>Shaker Verlag </b:Publisher>
    <b:RefOrder>49</b:RefOrder>
  </b:Source>
  <b:Source>
    <b:Tag>Gro031</b:Tag>
    <b:SourceType>ArticleInAPeriodical</b:SourceType>
    <b:Guid>{42241E68-BC88-437D-BC08-34E85664C3A5}</b:Guid>
    <b:Author>
      <b:Author>
        <b:NameList>
          <b:Person>
            <b:Last>Grosse</b:Last>
            <b:First>Marco</b:First>
          </b:Person>
          <b:Person>
            <b:Last>Hartnack</b:Last>
            <b:First>Ralf</b:First>
          </b:Person>
          <b:Person>
            <b:Last>Rautenstrauch</b:Last>
            <b:First>Karl</b:First>
          </b:Person>
        </b:NameList>
      </b:Author>
    </b:Author>
    <b:Title>Modellierung von diskontinuierlich verbundenen Holz-Beton-Verbunddecken Teil 2: Langzeitverhalten</b:Title>
    <b:Year>2003</b:Year>
    <b:Publisher>Ernst &amp; Sohn</b:Publisher>
    <b:PeriodicalTitle>Bautechnik 80</b:PeriodicalTitle>
    <b:Month>10</b:Month>
    <b:RefOrder>50</b:RefOrder>
  </b:Source>
  <b:Source>
    <b:Tag>Ham12</b:Tag>
    <b:SourceType>ArticleInAPeriodical</b:SourceType>
    <b:Guid>{E7D22A90-5145-46AD-A723-262B92AEB90A}</b:Guid>
    <b:Author>
      <b:Author>
        <b:NameList>
          <b:Person>
            <b:Last>Hamm</b:Last>
            <b:First>Patricia</b:First>
          </b:Person>
        </b:NameList>
      </b:Author>
    </b:Author>
    <b:Title>Schwingungen bei Holzdecken - Konstruktionsregeln für die Praxis</b:Title>
    <b:PeriodicalTitle>Internationales Holzbauforum Beaune 2012</b:PeriodicalTitle>
    <b:Year>2012</b:Year>
    <b:RefOrder>51</b:RefOrder>
  </b:Source>
  <b:Source>
    <b:Tag>Ham181</b:Tag>
    <b:SourceType>ArticleInAPeriodical</b:SourceType>
    <b:Guid>{7829B150-FA5F-498F-84F0-003337592614}</b:Guid>
    <b:Author>
      <b:Author>
        <b:NameList>
          <b:Person>
            <b:Last>Hamm</b:Last>
            <b:First>Patricia</b:First>
          </b:Person>
        </b:NameList>
      </b:Author>
      <b:Editor>
        <b:NameList>
          <b:Person>
            <b:Last>Austria</b:Last>
            <b:First>Holzforschung</b:First>
          </b:Person>
        </b:NameList>
      </b:Editor>
    </b:Author>
    <b:Title>Schwingungen im Holzbau</b:Title>
    <b:PeriodicalTitle>Holzbau Aktuell 2018</b:PeriodicalTitle>
    <b:Year>2018</b:Year>
    <b:RefOrder>15</b:RefOrder>
  </b:Source>
  <b:Source>
    <b:Tag>DIN101</b:Tag>
    <b:SourceType>Report</b:SourceType>
    <b:Guid>{B41AC1A6-87AC-4DCA-9A46-19447B1E3C68}</b:Guid>
    <b:Title>DIN EN 1995-1-1:2010-12</b:Title>
    <b:Year>2010</b:Year>
    <b:Publisher>Beuth Verlag</b:Publisher>
    <b:City>Berlin</b:City>
    <b:RefOrder>12</b:RefOrder>
  </b:Source>
  <b:Source>
    <b:Tag>DIN</b:Tag>
    <b:SourceType>Report</b:SourceType>
    <b:Guid>{90AF8E9B-ECB8-40CE-884B-74FB651A0D6A}</b:Guid>
    <b:Title>DIN EN 1995-1-2:2010-12</b:Title>
    <b:Year>2010</b:Year>
    <b:Publisher>Beuth Verlag</b:Publisher>
    <b:City>2010</b:City>
    <b:RefOrder>5</b:RefOrder>
  </b:Source>
  <b:Source>
    <b:Tag>DIN102</b:Tag>
    <b:SourceType>Report</b:SourceType>
    <b:Guid>{0F2D685B-4896-4DC7-A309-FADE1AD8C27B}</b:Guid>
    <b:Title>DIN EN 1991-1-1:2010-12</b:Title>
    <b:Year>2010</b:Year>
    <b:Publisher>Beuth Verlag</b:Publisher>
    <b:City>2010</b:City>
    <b:RefOrder>8</b:RefOrder>
  </b:Source>
  <b:Source>
    <b:Tag>DIN103</b:Tag>
    <b:SourceType>Report</b:SourceType>
    <b:Guid>{04CF6820-81EC-4B5C-A87B-0E878B6B2F74}</b:Guid>
    <b:Title>DIN EN 408:2012-10</b:Title>
    <b:Year>2010</b:Year>
    <b:Publisher>Beuth Verlag</b:Publisher>
    <b:City>Berlin</b:City>
    <b:RefOrder>32</b:RefOrder>
  </b:Source>
  <b:Source>
    <b:Tag>DIN91</b:Tag>
    <b:SourceType>Report</b:SourceType>
    <b:Guid>{0A5BC3FF-DB00-4EBA-8A51-A02ABA633C26}</b:Guid>
    <b:Title>DIN EN 26891:1991</b:Title>
    <b:Year>1991</b:Year>
    <b:Publisher>Beuth Verlag</b:Publisher>
    <b:City>Berlin</b:City>
    <b:RefOrder>20</b:RefOrder>
  </b:Source>
  <b:Source>
    <b:Tag>Zil10</b:Tag>
    <b:SourceType>Book</b:SourceType>
    <b:Guid>{F06BB81E-7A91-4005-BE03-106DF31E8175}</b:Guid>
    <b:Title>Bemessung im konstruktiven Betonbau </b:Title>
    <b:Year>2010</b:Year>
    <b:Publisher>Springer Verlag</b:Publisher>
    <b:Author>
      <b:Author>
        <b:NameList>
          <b:Person>
            <b:Last>Zilch</b:Last>
            <b:First>Konrad</b:First>
          </b:Person>
          <b:Person>
            <b:Last>Zehetmaier</b:Last>
            <b:First>Gerhard</b:First>
          </b:Person>
        </b:NameList>
      </b:Author>
    </b:Author>
    <b:RefOrder>52</b:RefOrder>
  </b:Source>
  <b:Source>
    <b:Tag>Reh82</b:Tag>
    <b:SourceType>Book</b:SourceType>
    <b:Guid>{C8288930-0345-411D-8CA7-AE315F674CD1}</b:Guid>
    <b:Author>
      <b:Author>
        <b:NameList>
          <b:Person>
            <b:Last>Rehm</b:Last>
            <b:First>Gallus</b:First>
          </b:Person>
          <b:Person>
            <b:Last>Franke</b:Last>
            <b:First>Lutz</b:First>
          </b:Person>
        </b:NameList>
      </b:Author>
      <b:Editor>
        <b:NameList>
          <b:Person>
            <b:Last>(DAfStb)</b:Last>
            <b:First>Deutscher</b:First>
            <b:Middle>Ausschuss für Stahlbeton</b:Middle>
          </b:Person>
        </b:NameList>
      </b:Editor>
    </b:Author>
    <b:Title>Kleben im konstruktiven Betonbau </b:Title>
    <b:Year>1982</b:Year>
    <b:City>Berlin</b:City>
    <b:Publisher>Verlag von Wilhelm Ernst &amp; Sohn</b:Publisher>
    <b:Volume>331</b:Volume>
    <b:RefOrder>53</b:RefOrder>
  </b:Source>
  <b:Source>
    <b:Tag>Dia182</b:Tag>
    <b:SourceType>Report</b:SourceType>
    <b:Guid>{0AE52296-F307-43A5-A193-FE7EF1480907}</b:Guid>
    <b:Title>TS TCC OCT-2018</b:Title>
    <b:Year>2018</b:Year>
    <b:Author>
      <b:Author>
        <b:NameList>
          <b:Person>
            <b:Last>Dias</b:Last>
            <b:First>Alfredo</b:First>
          </b:Person>
          <b:Person>
            <b:Last>Fragiacomo</b:Last>
            <b:First>Massimo</b:First>
          </b:Person>
          <b:Person>
            <b:Last>Harris</b:Last>
            <b:First>Richard</b:First>
          </b:Person>
          <b:Person>
            <b:Last>Kuklik</b:Last>
            <b:First>Petr</b:First>
          </b:Person>
          <b:Person>
            <b:Last>Rajcic</b:Last>
            <b:First>Vlatka</b:First>
          </b:Person>
          <b:Person>
            <b:Last>Schänzlin</b:Last>
            <b:First>Jörg</b:First>
          </b:Person>
        </b:NameList>
      </b:Author>
    </b:Author>
    <b:RefOrder>4</b:RefOrder>
  </b:Source>
  <b:Source>
    <b:Tag>Eur11</b:Tag>
    <b:SourceType>Report</b:SourceType>
    <b:Guid>{0C28A00F-F14C-4C2F-A26D-3F31EB0C0B15}</b:Guid>
    <b:Title>DIN EN 1992-1-1:2011-01</b:Title>
    <b:Year>2011</b:Year>
    <b:Publisher>Beuth Verlag</b:Publisher>
    <b:City>Berlin</b:City>
    <b:RefOrder>6</b:RefOrder>
  </b:Source>
  <b:Source>
    <b:Tag>DIN104</b:Tag>
    <b:SourceType>Report</b:SourceType>
    <b:Guid>{47D37322-B85A-4A8E-94B9-5310A52C8088}</b:Guid>
    <b:Title>DIN EN 1995-1-2:2010-12</b:Title>
    <b:Year>2010</b:Year>
    <b:Publisher>Beuth Verlag</b:Publisher>
    <b:City>Berlin</b:City>
    <b:RefOrder>10</b:RefOrder>
  </b:Source>
  <b:Source>
    <b:Tag>Eur17</b:Tag>
    <b:SourceType>Report</b:SourceType>
    <b:Guid>{5DFCB12B-5B8D-4B98-89EF-7C159E256EF9}</b:Guid>
    <b:Title>Europäische Technische Bewertung ETA-13/0029 vom 11/07/2017</b:Title>
    <b:Year>2017</b:Year>
    <b:ShortTitle>ETA-13/0029</b:ShortTitle>
    <b:Comments>Europäische Technische Bewertung ETA-13/0029 vom 11/07/2017</b:Comments>
    <b:RefOrder>54</b:RefOrder>
  </b:Source>
  <b:Source>
    <b:Tag>Mar17</b:Tag>
    <b:SourceType>ArticleInAPeriodical</b:SourceType>
    <b:Guid>{06B602FE-8981-40BF-97E2-D1F8DFDB7661}</b:Guid>
    <b:Title>Experimental and theoretical evaluation of TCC connections with inclined self-tapping screws</b:Title>
    <b:Year>2017</b:Year>
    <b:Author>
      <b:Author>
        <b:NameList>
          <b:Person>
            <b:Last>Marchi</b:Last>
            <b:First>Luca</b:First>
          </b:Person>
          <b:Person>
            <b:Last>Scotta</b:Last>
            <b:First>Roberto</b:First>
          </b:Person>
          <b:Person>
            <b:Last>Pozza</b:Last>
            <b:First>Luca</b:First>
          </b:Person>
        </b:NameList>
      </b:Author>
      <b:Editor>
        <b:NameList>
          <b:Person>
            <b:Last>RILEM</b:Last>
          </b:Person>
        </b:NameList>
      </b:Editor>
    </b:Author>
    <b:PeriodicalTitle>Materials and Structures</b:PeriodicalTitle>
    <b:RefOrder>17</b:RefOrder>
  </b:Source>
  <b:Source>
    <b:Tag>Bre19</b:Tag>
    <b:SourceType>Report</b:SourceType>
    <b:Guid>{C364B16C-DDE2-438C-976B-DB52263546F8}</b:Guid>
    <b:Author>
      <b:Author>
        <b:NameList>
          <b:Person>
            <b:Last>Breidenbach</b:Last>
            <b:First>Marie</b:First>
          </b:Person>
        </b:NameList>
      </b:Author>
    </b:Author>
    <b:Title>Kerven in Holz-Beton-Verbund-Systemen mit nachträglichem Polymerbetonverguss: Experimentelle und theoretische Grundlagen</b:Title>
    <b:Year>2019</b:Year>
    <b:Institution>Technische Universität Berlin</b:Institution>
    <b:ThesisType>Masterarbeit</b:ThesisType>
    <b:RefOrder>19</b:RefOrder>
  </b:Source>
  <b:Source>
    <b:Tag>Wed20</b:Tag>
    <b:SourceType>Report</b:SourceType>
    <b:Guid>{2B0FC50C-172A-4685-B67C-09DF86348DE9}</b:Guid>
    <b:Author>
      <b:Author>
        <b:NameList>
          <b:Person>
            <b:Last>Weddeling</b:Last>
            <b:First>Hendrik</b:First>
          </b:Person>
        </b:NameList>
      </b:Author>
    </b:Author>
    <b:Title>Wand-Decken-Interaktion der Holz-Beton-Verbundbauweise in den Gebäudeklassen 5 und 5</b:Title>
    <b:Year>2020</b:Year>
    <b:City>Münster</b:City>
    <b:ThesisType>Masterarbeit</b:ThesisType>
    <b:RefOrder>36</b:RefOrder>
  </b:Source>
  <b:Source>
    <b:Tag>DIN18</b:Tag>
    <b:SourceType>Report</b:SourceType>
    <b:Guid>{15EA1D1B-BA2E-49DF-BF19-0F19F2A23475}</b:Guid>
    <b:Title>DIN 4109-01:2018-01</b:Title>
    <b:Year>2018</b:Year>
    <b:Publisher>Beuth Verlag</b:Publisher>
    <b:City>Berlin</b:City>
    <b:RefOrder>1</b:RefOrder>
  </b:Source>
  <b:Source>
    <b:Tag>DIN16</b:Tag>
    <b:SourceType>Report</b:SourceType>
    <b:Guid>{14A8A9F7-9658-4EB2-92AC-83A669BC0AFF}</b:Guid>
    <b:Title>DIN 4109-32:2016-07</b:Title>
    <b:Year>2016</b:Year>
    <b:Publisher>Beuth Verlag</b:Publisher>
    <b:City>Berlin</b:City>
    <b:RefOrder>2</b:RefOrder>
  </b:Source>
  <b:Source>
    <b:Tag>DIN161</b:Tag>
    <b:SourceType>Report</b:SourceType>
    <b:Guid>{B301B673-C355-49D9-BFF9-C02826727944}</b:Guid>
    <b:Title>DIN 4109-34:2016-07</b:Title>
    <b:Year>2016</b:Year>
    <b:Publisher>Beuth Verlag</b:Publisher>
    <b:City>Berlin</b:City>
    <b:RefOrder>3</b:RefOrder>
  </b:Source>
  <b:Source>
    <b:Tag>DIN105</b:Tag>
    <b:SourceType>Report</b:SourceType>
    <b:Guid>{8DD37753-8EDE-46F3-AE01-9FD4E2540DDF}</b:Guid>
    <b:Title>DIN EN 1992-1-2:2010-12</b:Title>
    <b:Year>2010</b:Year>
    <b:Publisher>Beuth Verlag</b:Publisher>
    <b:City>Berlin</b:City>
    <b:RefOrder>9</b:RefOrder>
  </b:Source>
  <b:Source>
    <b:Tag>DIN03</b:Tag>
    <b:SourceType>Report</b:SourceType>
    <b:Guid>{EBB28DE2-D320-4F26-B091-99A20E9C5A84}</b:Guid>
    <b:Title>DIN 68364:2003-05</b:Title>
    <b:Year>2003</b:Year>
    <b:Publisher>Beuth Verlag</b:Publisher>
    <b:City>Berlin</b:City>
    <b:RefOrder>24</b:RefOrder>
  </b:Source>
  <b:Source>
    <b:Tag>Mér19</b:Tag>
    <b:SourceType>ArticleInAPeriodical</b:SourceType>
    <b:Guid>{A1A699B8-67A8-4D3B-A734-629E1D1A33B6}</b:Guid>
    <b:Title>Innovative Heißklebung von tragenden Holz-Beton-Verbundelementen</b:Title>
    <b:Year>2019</b:Year>
    <b:Author>
      <b:Author>
        <b:NameList>
          <b:Person>
            <b:Last>Mérono</b:Last>
            <b:First>Malte</b:First>
          </b:Person>
          <b:Person>
            <b:Last>Link</b:Last>
            <b:First>Carola</b:First>
          </b:Person>
          <b:Person>
            <b:Last>Wisner</b:Last>
            <b:First>Gregor</b:First>
          </b:Person>
          <b:Person>
            <b:Last>Stammen</b:Last>
            <b:First>Elisabeth</b:First>
          </b:Person>
          <b:Person>
            <b:Last>Dilger</b:Last>
            <b:First>Klaus</b:First>
          </b:Person>
          <b:Person>
            <b:Last>Frohnmüller</b:Last>
            <b:First>Jens</b:First>
          </b:Person>
          <b:Person>
            <b:Last>Seim</b:Last>
            <b:First>Werner</b:First>
          </b:Person>
        </b:NameList>
      </b:Author>
    </b:Author>
    <b:PeriodicalTitle>adhäsion</b:PeriodicalTitle>
    <b:Month>Dezember</b:Month>
    <b:Pages>30-34</b:Pages>
    <b:RefOrder>29</b:RefOrder>
  </b:Source>
  <b:Source>
    <b:Tag>ENI95</b:Tag>
    <b:SourceType>Report</b:SourceType>
    <b:Guid>{48B593B4-C470-4B23-87FD-759850113A81}</b:Guid>
    <b:Title>EN ISO 10365:1995</b:Title>
    <b:Year>1995</b:Year>
    <b:Publisher>Beuth Verlag</b:Publisher>
    <b:City>Berlin</b:City>
    <b:RefOrder>33</b:RefOrder>
  </b:Source>
</b:Sources>
</file>

<file path=customXml/itemProps1.xml><?xml version="1.0" encoding="utf-8"?>
<ds:datastoreItem xmlns:ds="http://schemas.openxmlformats.org/officeDocument/2006/customXml" ds:itemID="{000AB468-5FD5-4A9A-9CA4-A3DA8E7C6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dd8f1b-6870-4496-bc81-1d09bbce26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E43FC7-BCDE-455A-BF6D-029206F63147}">
  <ds:schemaRefs>
    <ds:schemaRef ds:uri="http://schemas.microsoft.com/sharepoint/v3/contenttype/forms"/>
  </ds:schemaRefs>
</ds:datastoreItem>
</file>

<file path=customXml/itemProps3.xml><?xml version="1.0" encoding="utf-8"?>
<ds:datastoreItem xmlns:ds="http://schemas.openxmlformats.org/officeDocument/2006/customXml" ds:itemID="{52FD7E92-045D-4519-AC3D-D18B101194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F24F49-E247-4F07-B80A-DDEEAFE35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1962</Words>
  <Characters>12362</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Dieter Leicht</dc:creator>
  <cp:keywords/>
  <dc:description/>
  <cp:lastModifiedBy>Marie</cp:lastModifiedBy>
  <cp:revision>2</cp:revision>
  <cp:lastPrinted>2021-05-12T09:14:00Z</cp:lastPrinted>
  <dcterms:created xsi:type="dcterms:W3CDTF">2022-02-20T15:09:00Z</dcterms:created>
  <dcterms:modified xsi:type="dcterms:W3CDTF">2022-02-20T15:09:00Z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2fa3fd3-029b-403d-91b4-1dc930cb0e60_Enabled">
    <vt:lpwstr>true</vt:lpwstr>
  </property>
  <property fmtid="{D5CDD505-2E9C-101B-9397-08002B2CF9AE}" pid="3" name="MSIP_Label_82fa3fd3-029b-403d-91b4-1dc930cb0e60_SetDate">
    <vt:lpwstr>2021-07-22T07:17:44Z</vt:lpwstr>
  </property>
  <property fmtid="{D5CDD505-2E9C-101B-9397-08002B2CF9AE}" pid="4" name="MSIP_Label_82fa3fd3-029b-403d-91b4-1dc930cb0e60_Method">
    <vt:lpwstr>Standard</vt:lpwstr>
  </property>
  <property fmtid="{D5CDD505-2E9C-101B-9397-08002B2CF9AE}" pid="5" name="MSIP_Label_82fa3fd3-029b-403d-91b4-1dc930cb0e60_Name">
    <vt:lpwstr>82fa3fd3-029b-403d-91b4-1dc930cb0e60</vt:lpwstr>
  </property>
  <property fmtid="{D5CDD505-2E9C-101B-9397-08002B2CF9AE}" pid="6" name="MSIP_Label_82fa3fd3-029b-403d-91b4-1dc930cb0e60_SiteId">
    <vt:lpwstr>4ae48b41-0137-4599-8661-fc641fe77bea</vt:lpwstr>
  </property>
  <property fmtid="{D5CDD505-2E9C-101B-9397-08002B2CF9AE}" pid="7" name="MSIP_Label_82fa3fd3-029b-403d-91b4-1dc930cb0e60_ActionId">
    <vt:lpwstr>d9de8085-b1dd-4d4e-95a9-b35776b92013</vt:lpwstr>
  </property>
  <property fmtid="{D5CDD505-2E9C-101B-9397-08002B2CF9AE}" pid="8" name="MSIP_Label_82fa3fd3-029b-403d-91b4-1dc930cb0e60_ContentBits">
    <vt:lpwstr>0</vt:lpwstr>
  </property>
  <property fmtid="{D5CDD505-2E9C-101B-9397-08002B2CF9AE}" pid="9" name="ContentTypeId">
    <vt:lpwstr>0x010100E95330B875884D47A297D814340CF3BE</vt:lpwstr>
  </property>
</Properties>
</file>