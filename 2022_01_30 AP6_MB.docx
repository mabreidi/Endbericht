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0733C" w14:textId="06EBB85B" w:rsidR="007B714A" w:rsidRPr="00E81B1B" w:rsidRDefault="00B055D3" w:rsidP="005F04BE">
      <w:pPr>
        <w:keepLines/>
        <w:spacing w:after="240"/>
        <w:pPrChange w:id="0" w:author="Carsten Hein" w:date="2022-01-03T11:34:00Z">
          <w:pPr>
            <w:pStyle w:val="berschrift1"/>
            <w:numPr>
              <w:numId w:val="29"/>
            </w:numPr>
            <w:ind w:left="432" w:hanging="432"/>
          </w:pPr>
        </w:pPrChange>
      </w:pPr>
      <w:r w:rsidRPr="00E81B1B">
        <w:rPr>
          <w:color w:val="FFFFFF" w:themeColor="background1"/>
        </w:rPr>
        <w:t xml:space="preserve"> </w:t>
      </w:r>
      <w:r w:rsidR="00CE0500" w:rsidRPr="00E81B1B">
        <w:rPr>
          <w:color w:val="FFFFFF" w:themeColor="background1"/>
        </w:rPr>
        <w:t xml:space="preserve"> </w:t>
      </w:r>
      <w:bookmarkStart w:id="1" w:name="_Ref92445477"/>
      <w:bookmarkStart w:id="2" w:name="_Toc93048301"/>
      <w:bookmarkStart w:id="3" w:name="_Hlk94131742"/>
      <w:proofErr w:type="spellStart"/>
      <w:r w:rsidR="4C11F93A">
        <w:t>oppelung</w:t>
      </w:r>
      <w:proofErr w:type="spellEnd"/>
      <w:r w:rsidR="4C11F93A">
        <w:t xml:space="preserve"> der Deckenelemente zur Deckenscheibe</w:t>
      </w:r>
      <w:bookmarkEnd w:id="1"/>
      <w:bookmarkEnd w:id="2"/>
    </w:p>
    <w:p w14:paraId="10D17F9E" w14:textId="7647055A" w:rsidR="007B714A" w:rsidRDefault="00EA7717" w:rsidP="007B714A">
      <w:ins w:id="4" w:author="Marie" w:date="2022-01-26T21:51:00Z">
        <w:r>
          <w:t>Neben de</w:t>
        </w:r>
      </w:ins>
      <w:ins w:id="5" w:author="Marie" w:date="2022-01-26T21:53:00Z">
        <w:r w:rsidR="00F40EA8">
          <w:t>n</w:t>
        </w:r>
      </w:ins>
      <w:ins w:id="6" w:author="Marie" w:date="2022-01-26T21:52:00Z">
        <w:r w:rsidR="00F40EA8">
          <w:t xml:space="preserve"> vertikalen Lasten </w:t>
        </w:r>
      </w:ins>
      <w:ins w:id="7" w:author="Marie" w:date="2022-01-26T21:53:00Z">
        <w:r w:rsidR="00F40EA8">
          <w:t xml:space="preserve">tragen </w:t>
        </w:r>
      </w:ins>
      <w:ins w:id="8" w:author="Marie" w:date="2022-01-26T21:52:00Z">
        <w:r w:rsidR="00F40EA8">
          <w:t>Decken horizontale Belastungen aus Wind</w:t>
        </w:r>
      </w:ins>
      <w:ins w:id="9" w:author="Marie" w:date="2022-01-26T21:53:00Z">
        <w:r w:rsidR="00F40EA8">
          <w:t xml:space="preserve">, Erdbeben oder Imperfektionen ab. Die </w:t>
        </w:r>
      </w:ins>
      <w:ins w:id="10" w:author="Marie" w:date="2022-01-26T21:54:00Z">
        <w:r w:rsidR="00F40EA8">
          <w:t xml:space="preserve">Decken leiten die über die Außenhaut eingetragenen Lasten an die Kerne oder aussteifenden Wände weiter, von wo aus sie in das Fundament </w:t>
        </w:r>
      </w:ins>
      <w:ins w:id="11" w:author="Marie" w:date="2022-01-26T21:55:00Z">
        <w:r w:rsidR="00F40EA8">
          <w:t>übertragen werden. Im Fall einer monolithischen Decke in Ortbetonbauweise ist eine solche Scheibenwirkung ohne weitere Maßnahmen gegeben. Fertigteildecken</w:t>
        </w:r>
      </w:ins>
      <w:ins w:id="12" w:author="Marie" w:date="2022-01-26T21:56:00Z">
        <w:r w:rsidR="00F40EA8">
          <w:t xml:space="preserve">, wie die in diesem Projekt betrachteten HBV-Decken, müssen jedoch zunächst kraftschlüssig zu einer Scheibe verbunden werden. </w:t>
        </w:r>
      </w:ins>
      <w:r w:rsidR="007B714A" w:rsidRPr="00E81B1B">
        <w:t xml:space="preserve">Die Verbindungen zwischen den </w:t>
      </w:r>
      <w:r w:rsidR="007B714A">
        <w:t>HBV-Deckenelementen</w:t>
      </w:r>
      <w:r w:rsidR="007B714A" w:rsidRPr="00E81B1B">
        <w:t xml:space="preserve"> müssen die horizontale Kraftübertragung sicherstellen. </w:t>
      </w:r>
      <w:ins w:id="13" w:author="Marie" w:date="2022-01-26T21:57:00Z">
        <w:r w:rsidR="00F40EA8">
          <w:t xml:space="preserve">Dabei treten Kräfte parallel und quer zur Fuge auf. Die parallel zur Fuge verlaufenden </w:t>
        </w:r>
      </w:ins>
      <w:r w:rsidR="007B714A" w:rsidRPr="00E81B1B">
        <w:t xml:space="preserve">Kräfte </w:t>
      </w:r>
      <w:del w:id="14" w:author="Marie" w:date="2022-01-26T21:57:00Z">
        <w:r w:rsidR="007B714A" w:rsidRPr="00E81B1B" w:rsidDel="00F40EA8">
          <w:delText xml:space="preserve">parallel zur Fugenebene </w:delText>
        </w:r>
      </w:del>
      <w:r w:rsidR="007B714A" w:rsidRPr="00E81B1B">
        <w:t>sind über die Reibung in der Fuge zu übertragen, während Kräfte quer zur Fugenebene im Ringbalken aufgenommen werden.</w:t>
      </w:r>
    </w:p>
    <w:p w14:paraId="278ACAE0" w14:textId="77777777" w:rsidR="002135D9" w:rsidRDefault="00C0007D" w:rsidP="007B714A">
      <w:pPr>
        <w:rPr>
          <w:ins w:id="15" w:author="Marie" w:date="2022-01-26T22:18:00Z"/>
          <w:noProof/>
        </w:rPr>
      </w:pPr>
      <w:ins w:id="16" w:author="Marie" w:date="2022-01-26T22:10:00Z">
        <w:r>
          <w:t>Im Folgenden werden verschiedene Detaillösung zur Kopplung der Deckenelemente vorgestellt</w:t>
        </w:r>
      </w:ins>
      <w:ins w:id="17" w:author="Marie" w:date="2022-01-26T22:11:00Z">
        <w:r>
          <w:t xml:space="preserve"> und deren Vor- und Nachteile gegenübergestellt.</w:t>
        </w:r>
      </w:ins>
      <w:ins w:id="18" w:author="Marie" w:date="2022-01-26T22:12:00Z">
        <w:r w:rsidR="002135D9">
          <w:t xml:space="preserve"> Dazu werden die Verbindungen zunächst</w:t>
        </w:r>
      </w:ins>
      <w:ins w:id="19" w:author="Marie" w:date="2022-01-26T22:13:00Z">
        <w:r w:rsidR="002135D9">
          <w:t xml:space="preserve"> statisch bemessen. Der Dimensionierung liegen folgende Annahmen zugrunde.</w:t>
        </w:r>
      </w:ins>
      <w:ins w:id="20" w:author="Marie" w:date="2022-01-26T21:59:00Z">
        <w:r w:rsidR="00F40EA8">
          <w:t xml:space="preserve"> </w:t>
        </w:r>
      </w:ins>
      <w:del w:id="21" w:author="Marie" w:date="2022-01-26T21:59:00Z">
        <w:r w:rsidR="00B00F1C" w:rsidDel="00F40EA8">
          <w:delText xml:space="preserve">Zur Dimensionierung der Kopplungen </w:delText>
        </w:r>
      </w:del>
      <w:ins w:id="22" w:author="Marie" w:date="2022-01-26T21:59:00Z">
        <w:r w:rsidR="00F40EA8">
          <w:t xml:space="preserve">Es </w:t>
        </w:r>
      </w:ins>
      <w:r w:rsidR="00B00F1C">
        <w:t xml:space="preserve">wird von einer Deckenscheibe mit 16,2 m Tiefe </w:t>
      </w:r>
      <w:del w:id="23" w:author="Marie" w:date="2022-01-26T22:00:00Z">
        <w:r w:rsidR="00B00F1C" w:rsidDel="00F40EA8">
          <w:delText xml:space="preserve">ausgegangen </w:delText>
        </w:r>
      </w:del>
      <w:r w:rsidR="00B00F1C">
        <w:t>un</w:t>
      </w:r>
      <w:r w:rsidR="0045794E">
        <w:t>d</w:t>
      </w:r>
      <w:del w:id="24" w:author="Marie" w:date="2022-01-26T22:00:00Z">
        <w:r w:rsidR="0045794E" w:rsidDel="00F40EA8">
          <w:delText xml:space="preserve"> </w:delText>
        </w:r>
        <w:commentRangeStart w:id="25"/>
        <w:r w:rsidR="0045794E" w:rsidDel="00F40EA8">
          <w:delText>ca.</w:delText>
        </w:r>
      </w:del>
      <w:r w:rsidR="0045794E">
        <w:t xml:space="preserve"> </w:t>
      </w:r>
      <w:ins w:id="26" w:author="Marie" w:date="2022-01-26T22:03:00Z">
        <w:r>
          <w:t>29,7</w:t>
        </w:r>
      </w:ins>
      <w:del w:id="27" w:author="Marie" w:date="2022-01-26T22:03:00Z">
        <w:r w:rsidR="0045794E" w:rsidDel="00C0007D">
          <w:delText>30</w:delText>
        </w:r>
      </w:del>
      <w:r w:rsidR="0045794E">
        <w:t xml:space="preserve"> m Breite</w:t>
      </w:r>
      <w:ins w:id="28" w:author="Marie" w:date="2022-01-26T22:00:00Z">
        <w:r w:rsidR="00F40EA8">
          <w:t xml:space="preserve"> ausgegangen</w:t>
        </w:r>
        <w:commentRangeEnd w:id="25"/>
        <w:r w:rsidR="00F40EA8">
          <w:rPr>
            <w:rStyle w:val="Kommentarzeichen"/>
          </w:rPr>
          <w:commentReference w:id="25"/>
        </w:r>
        <w:r w:rsidR="00F40EA8">
          <w:t>.</w:t>
        </w:r>
      </w:ins>
      <w:r w:rsidR="0045794E">
        <w:t xml:space="preserve"> </w:t>
      </w:r>
      <w:ins w:id="29" w:author="Marie" w:date="2022-01-26T22:00:00Z">
        <w:r w:rsidR="00F40EA8">
          <w:t>Diese Breite entspricht</w:t>
        </w:r>
      </w:ins>
      <w:del w:id="30" w:author="Marie" w:date="2022-01-26T22:00:00Z">
        <w:r w:rsidR="0045794E" w:rsidDel="00F40EA8">
          <w:delText>(das ist</w:delText>
        </w:r>
      </w:del>
      <w:r w:rsidR="0045794E">
        <w:t xml:space="preserve"> ungefähr de</w:t>
      </w:r>
      <w:ins w:id="31" w:author="Marie" w:date="2022-01-26T22:01:00Z">
        <w:r w:rsidR="00F40EA8">
          <w:t>m</w:t>
        </w:r>
      </w:ins>
      <w:del w:id="32" w:author="Marie" w:date="2022-01-26T22:01:00Z">
        <w:r w:rsidR="0045794E" w:rsidDel="00F40EA8">
          <w:delText>r</w:delText>
        </w:r>
      </w:del>
      <w:r w:rsidR="0045794E">
        <w:t xml:space="preserve"> zul</w:t>
      </w:r>
      <w:ins w:id="33" w:author="Marie" w:date="2022-01-26T22:01:00Z">
        <w:r w:rsidR="00F40EA8">
          <w:t>ässigen</w:t>
        </w:r>
      </w:ins>
      <w:del w:id="34" w:author="Marie" w:date="2022-01-26T22:01:00Z">
        <w:r w:rsidR="0045794E" w:rsidDel="00F40EA8">
          <w:delText>.</w:delText>
        </w:r>
      </w:del>
      <w:r w:rsidR="0045794E">
        <w:t xml:space="preserve"> Abstand </w:t>
      </w:r>
      <w:r w:rsidR="00956D4C">
        <w:t xml:space="preserve">zwischen Treppenhäusern und </w:t>
      </w:r>
      <w:ins w:id="35" w:author="Marie" w:date="2022-01-26T22:02:00Z">
        <w:r>
          <w:t xml:space="preserve">stellt </w:t>
        </w:r>
      </w:ins>
      <w:del w:id="36" w:author="Marie" w:date="2022-01-26T22:02:00Z">
        <w:r w:rsidR="00956D4C" w:rsidDel="00C0007D">
          <w:delText xml:space="preserve">damit </w:delText>
        </w:r>
      </w:del>
      <w:r w:rsidR="00956D4C">
        <w:t>die Stützweite der Deckenscheibe</w:t>
      </w:r>
      <w:ins w:id="37" w:author="Marie" w:date="2022-01-26T22:02:00Z">
        <w:r>
          <w:t xml:space="preserve"> dar</w:t>
        </w:r>
      </w:ins>
      <w:del w:id="38" w:author="Marie" w:date="2022-01-26T22:02:00Z">
        <w:r w:rsidR="00956D4C" w:rsidDel="00C0007D">
          <w:delText>)</w:delText>
        </w:r>
      </w:del>
      <w:r w:rsidR="00956D4C">
        <w:t xml:space="preserve">. </w:t>
      </w:r>
      <w:ins w:id="39" w:author="Marie" w:date="2022-01-26T22:03:00Z">
        <w:r>
          <w:t xml:space="preserve">Insgesamt </w:t>
        </w:r>
      </w:ins>
      <w:ins w:id="40" w:author="Marie" w:date="2022-01-26T22:04:00Z">
        <w:r>
          <w:t>besteht die Decke somit aus 2x11 HBV-Deckenelementen mit einer Länge von 8,1 m und einer Breite von 2,7m.</w:t>
        </w:r>
      </w:ins>
      <w:del w:id="41" w:author="Marie" w:date="2022-01-26T22:04:00Z">
        <w:r w:rsidR="009C7432" w:rsidDel="00C0007D">
          <w:delText xml:space="preserve">Dies bedeutet ein System von </w:delText>
        </w:r>
      </w:del>
      <w:del w:id="42" w:author="Marie" w:date="2022-01-26T21:31:00Z">
        <w:r w:rsidR="009C7432" w:rsidDel="000629A1">
          <w:delText>2</w:delText>
        </w:r>
      </w:del>
      <w:ins w:id="43" w:author="Marie" w:date="2022-01-26T22:04:00Z">
        <w:r w:rsidDel="00C0007D">
          <w:t xml:space="preserve"> </w:t>
        </w:r>
      </w:ins>
      <w:del w:id="44" w:author="Marie" w:date="2022-01-26T22:04:00Z">
        <w:r w:rsidR="009C7432" w:rsidDel="00C0007D">
          <w:delText xml:space="preserve"> HBV</w:delText>
        </w:r>
      </w:del>
      <w:del w:id="45" w:author="Marie" w:date="2022-01-26T21:23:00Z">
        <w:r w:rsidR="009C7432" w:rsidDel="000629A1">
          <w:delText xml:space="preserve"> </w:delText>
        </w:r>
      </w:del>
      <w:del w:id="46" w:author="Marie" w:date="2022-01-26T21:31:00Z">
        <w:r w:rsidR="009C7432" w:rsidDel="000629A1">
          <w:delText>Decken</w:delText>
        </w:r>
      </w:del>
      <w:del w:id="47" w:author="Marie" w:date="2022-01-26T22:04:00Z">
        <w:r w:rsidR="009C7432" w:rsidDel="00C0007D">
          <w:delText xml:space="preserve"> hintereinander (2 x 8,1 m)</w:delText>
        </w:r>
        <w:r w:rsidR="00515033" w:rsidDel="00C0007D">
          <w:delText xml:space="preserve"> und </w:delText>
        </w:r>
      </w:del>
      <w:del w:id="48" w:author="Marie" w:date="2022-01-26T21:32:00Z">
        <w:r w:rsidR="00515033" w:rsidDel="000629A1">
          <w:delText>11</w:delText>
        </w:r>
      </w:del>
      <w:del w:id="49" w:author="Marie" w:date="2022-01-26T22:04:00Z">
        <w:r w:rsidR="00515033" w:rsidDel="00C0007D">
          <w:delText xml:space="preserve"> HBV</w:delText>
        </w:r>
      </w:del>
      <w:del w:id="50" w:author="Marie" w:date="2022-01-26T21:31:00Z">
        <w:r w:rsidR="00515033" w:rsidDel="000629A1">
          <w:delText xml:space="preserve"> Decken</w:delText>
        </w:r>
      </w:del>
      <w:del w:id="51" w:author="Marie" w:date="2022-01-26T22:04:00Z">
        <w:r w:rsidR="00515033" w:rsidDel="00C0007D">
          <w:delText xml:space="preserve"> nebeneinander (11 x 2,7 m).</w:delText>
        </w:r>
      </w:del>
      <w:ins w:id="52" w:author="Marie" w:date="2022-01-26T22:04:00Z">
        <w:r>
          <w:t xml:space="preserve"> </w:t>
        </w:r>
      </w:ins>
      <w:ins w:id="53" w:author="Marie" w:date="2022-01-26T22:05:00Z">
        <w:r>
          <w:t xml:space="preserve"> </w:t>
        </w:r>
        <w:commentRangeStart w:id="54"/>
        <w:proofErr w:type="spellStart"/>
        <w:r>
          <w:t>Abbildun</w:t>
        </w:r>
        <w:proofErr w:type="spellEnd"/>
        <w:r>
          <w:t xml:space="preserve"> 69</w:t>
        </w:r>
        <w:commentRangeEnd w:id="54"/>
        <w:r>
          <w:rPr>
            <w:rStyle w:val="Kommentarzeichen"/>
          </w:rPr>
          <w:commentReference w:id="54"/>
        </w:r>
        <w:r>
          <w:t xml:space="preserve"> zeigt den Grundriss </w:t>
        </w:r>
      </w:ins>
      <w:ins w:id="55" w:author="Marie" w:date="2022-01-26T22:08:00Z">
        <w:r>
          <w:t xml:space="preserve">eines FE-Modells der Deckenscheibe in </w:t>
        </w:r>
        <w:proofErr w:type="spellStart"/>
        <w:r>
          <w:t>SofiSTik</w:t>
        </w:r>
        <w:proofErr w:type="spellEnd"/>
        <w:r>
          <w:t>.</w:t>
        </w:r>
      </w:ins>
      <w:ins w:id="56" w:author="Marie" w:date="2022-01-26T22:18:00Z">
        <w:r w:rsidR="002135D9" w:rsidRPr="002135D9">
          <w:rPr>
            <w:noProof/>
          </w:rPr>
          <w:t xml:space="preserve"> </w:t>
        </w:r>
      </w:ins>
    </w:p>
    <w:p w14:paraId="0B497B8D" w14:textId="0524E9A5" w:rsidR="00D20082" w:rsidRDefault="002135D9" w:rsidP="007B714A">
      <w:pPr>
        <w:rPr>
          <w:ins w:id="57" w:author="Marie" w:date="2022-01-26T22:18:00Z"/>
        </w:rPr>
      </w:pPr>
      <w:moveToRangeStart w:id="58" w:author="Marie" w:date="2022-01-26T22:18:00Z" w:name="move94127912"/>
      <w:moveTo w:id="59" w:author="Marie" w:date="2022-01-26T22:18:00Z">
        <w:r>
          <w:rPr>
            <w:noProof/>
          </w:rPr>
          <w:drawing>
            <wp:inline distT="0" distB="0" distL="0" distR="0" wp14:anchorId="79E74F82" wp14:editId="39E23001">
              <wp:extent cx="4798035" cy="3193576"/>
              <wp:effectExtent l="0" t="0" r="3175" b="6985"/>
              <wp:docPr id="2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4"/>
                      <a:stretch>
                        <a:fillRect/>
                      </a:stretch>
                    </pic:blipFill>
                    <pic:spPr>
                      <a:xfrm>
                        <a:off x="0" y="0"/>
                        <a:ext cx="4809824" cy="3201423"/>
                      </a:xfrm>
                      <a:prstGeom prst="rect">
                        <a:avLst/>
                      </a:prstGeom>
                    </pic:spPr>
                  </pic:pic>
                </a:graphicData>
              </a:graphic>
            </wp:inline>
          </w:drawing>
        </w:r>
      </w:moveTo>
      <w:moveToRangeEnd w:id="58"/>
    </w:p>
    <w:p w14:paraId="74240B39" w14:textId="71DDCCB5" w:rsidR="002135D9" w:rsidRDefault="002135D9">
      <w:pPr>
        <w:pStyle w:val="Beschriftung"/>
        <w:jc w:val="both"/>
        <w:pPrChange w:id="60" w:author="Marie" w:date="2022-01-26T22:18:00Z">
          <w:pPr/>
        </w:pPrChange>
      </w:pPr>
      <w:ins w:id="61" w:author="Marie" w:date="2022-01-26T22:18:00Z">
        <w:r>
          <w:t xml:space="preserve">Abbildung </w:t>
        </w:r>
        <w:r>
          <w:fldChar w:fldCharType="begin"/>
        </w:r>
        <w:r>
          <w:instrText xml:space="preserve"> SEQ Abbildung \* ARABIC </w:instrText>
        </w:r>
        <w:r>
          <w:fldChar w:fldCharType="separate"/>
        </w:r>
        <w:r>
          <w:rPr>
            <w:noProof/>
          </w:rPr>
          <w:t>69</w:t>
        </w:r>
        <w:r>
          <w:fldChar w:fldCharType="end"/>
        </w:r>
        <w:r>
          <w:t xml:space="preserve">  Referenzdecke zur Ermittlung der Koppelkräfte</w:t>
        </w:r>
      </w:ins>
    </w:p>
    <w:p w14:paraId="7BF314C5" w14:textId="77777777" w:rsidR="002135D9" w:rsidRDefault="00C0007D" w:rsidP="00C0007D">
      <w:pPr>
        <w:rPr>
          <w:ins w:id="62" w:author="Marie" w:date="2022-01-26T22:14:00Z"/>
        </w:rPr>
      </w:pPr>
      <w:ins w:id="63" w:author="Marie" w:date="2022-01-26T22:06:00Z">
        <w:r>
          <w:t>Als Belastung wird überschlägig angenommen, dass ein Winddruck von 0,8 kN/m² Druck und ein Windsog von 0,5 kN/m² wirkt. Die Geschosshöhe</w:t>
        </w:r>
      </w:ins>
      <w:ins w:id="64" w:author="Marie" w:date="2022-01-26T22:07:00Z">
        <w:r>
          <w:t xml:space="preserve"> wird auf 3,5m festgelegt. D</w:t>
        </w:r>
      </w:ins>
      <w:ins w:id="65" w:author="Marie" w:date="2022-01-26T22:06:00Z">
        <w:r>
          <w:t>araus ergeben sich Linienlasten am Deckenrand in der Höhe von 1,75 kN/m (Sog) bzw. 2,50 kN/m (Druck).</w:t>
        </w:r>
      </w:ins>
      <w:ins w:id="66" w:author="Marie" w:date="2022-01-26T22:08:00Z">
        <w:r>
          <w:t xml:space="preserve"> </w:t>
        </w:r>
      </w:ins>
    </w:p>
    <w:p w14:paraId="6C196BC0" w14:textId="124BDC38" w:rsidR="002135D9" w:rsidRDefault="00C0007D" w:rsidP="002135D9">
      <w:pPr>
        <w:rPr>
          <w:ins w:id="67" w:author="Marie" w:date="2022-01-26T22:17:00Z"/>
        </w:rPr>
      </w:pPr>
      <w:ins w:id="68" w:author="Marie" w:date="2022-01-26T22:08:00Z">
        <w:r>
          <w:t>Aus diesen Lasten ergibt sich eine Koppelkraft zwischen den Deckenelementen von 43 kN</w:t>
        </w:r>
      </w:ins>
      <w:ins w:id="69" w:author="Marie" w:date="2022-01-26T22:14:00Z">
        <w:r w:rsidR="002135D9">
          <w:t xml:space="preserve"> (siehe Abbildung </w:t>
        </w:r>
        <w:proofErr w:type="spellStart"/>
        <w:r w:rsidR="002135D9">
          <w:t>xy</w:t>
        </w:r>
        <w:proofErr w:type="spellEnd"/>
        <w:r w:rsidR="002135D9">
          <w:t>)</w:t>
        </w:r>
      </w:ins>
      <w:ins w:id="70" w:author="Marie" w:date="2022-01-26T22:08:00Z">
        <w:r>
          <w:t>.</w:t>
        </w:r>
      </w:ins>
      <w:ins w:id="71" w:author="Marie" w:date="2022-01-26T22:14:00Z">
        <w:r w:rsidR="002135D9">
          <w:t xml:space="preserve"> </w:t>
        </w:r>
      </w:ins>
      <w:ins w:id="72" w:author="Marie" w:date="2022-01-26T22:09:00Z">
        <w:r>
          <w:rPr>
            <w:noProof/>
          </w:rPr>
          <w:t>Im Ringbalken fiele für diese Last eine Bewehrungsmenge von 1</w:t>
        </w:r>
      </w:ins>
      <w:ins w:id="73" w:author="Marie" w:date="2022-01-26T22:10:00Z">
        <w:r>
          <w:rPr>
            <w:noProof/>
          </w:rPr>
          <w:t xml:space="preserve"> </w:t>
        </w:r>
      </w:ins>
      <w:ins w:id="74" w:author="Marie" w:date="2022-01-26T22:09:00Z">
        <w:r>
          <w:rPr>
            <w:noProof/>
          </w:rPr>
          <w:t>cm²</w:t>
        </w:r>
      </w:ins>
      <w:ins w:id="75" w:author="Marie" w:date="2022-01-26T22:10:00Z">
        <w:r>
          <w:rPr>
            <w:noProof/>
          </w:rPr>
          <w:t xml:space="preserve"> an.</w:t>
        </w:r>
      </w:ins>
      <w:ins w:id="76" w:author="Marie" w:date="2022-01-26T22:14:00Z">
        <w:r w:rsidR="002135D9">
          <w:rPr>
            <w:noProof/>
          </w:rPr>
          <w:t xml:space="preserve"> In den folgenden Details befinden sich größere Bewehrungsmengen,</w:t>
        </w:r>
      </w:ins>
      <w:commentRangeStart w:id="77"/>
      <w:ins w:id="78" w:author="Marie" w:date="2022-01-26T22:15:00Z">
        <w:r w:rsidR="002135D9">
          <w:rPr>
            <w:noProof/>
          </w:rPr>
          <w:t xml:space="preserve"> </w:t>
        </w:r>
        <w:r w:rsidR="002135D9">
          <w:t>da entsprechend Gebäudegeometrie auch höhere Lasten auftreten können</w:t>
        </w:r>
        <w:r w:rsidR="002135D9" w:rsidRPr="0067796F">
          <w:t xml:space="preserve"> Die Bewehrung ist jeweils angegeben.</w:t>
        </w:r>
        <w:commentRangeEnd w:id="77"/>
        <w:r w:rsidR="002135D9">
          <w:rPr>
            <w:rStyle w:val="Kommentarzeichen"/>
          </w:rPr>
          <w:commentReference w:id="77"/>
        </w:r>
      </w:ins>
    </w:p>
    <w:p w14:paraId="7FC8A1F3" w14:textId="77777777" w:rsidR="002135D9" w:rsidRPr="00E81B1B" w:rsidRDefault="002135D9" w:rsidP="002135D9">
      <w:pPr>
        <w:rPr>
          <w:ins w:id="79" w:author="Marie" w:date="2022-01-26T22:17:00Z"/>
        </w:rPr>
      </w:pPr>
      <w:commentRangeStart w:id="80"/>
      <w:commentRangeStart w:id="81"/>
      <w:ins w:id="82" w:author="Marie" w:date="2022-01-26T22:17:00Z">
        <w:r w:rsidRPr="00FB37B8">
          <w:lastRenderedPageBreak/>
          <w:t>Die Wahl der Verbindungsart ist von mehreren Randbedienungen abhängig. Die folgenden Varianten stellen Ausführungsvorschläge für unterschiedliche Randbedienungen dar.</w:t>
        </w:r>
        <w:commentRangeEnd w:id="80"/>
        <w:r w:rsidRPr="00FB37B8">
          <w:rPr>
            <w:rStyle w:val="Kommentarzeichen"/>
          </w:rPr>
          <w:commentReference w:id="80"/>
        </w:r>
      </w:ins>
      <w:commentRangeEnd w:id="81"/>
      <w:ins w:id="83" w:author="Marie" w:date="2022-01-26T22:19:00Z">
        <w:r>
          <w:rPr>
            <w:rStyle w:val="Kommentarzeichen"/>
          </w:rPr>
          <w:commentReference w:id="81"/>
        </w:r>
      </w:ins>
    </w:p>
    <w:p w14:paraId="034C1AD4" w14:textId="77777777" w:rsidR="002135D9" w:rsidRDefault="002135D9">
      <w:pPr>
        <w:rPr>
          <w:ins w:id="84" w:author="Marie" w:date="2022-01-26T22:05:00Z"/>
          <w:noProof/>
        </w:rPr>
        <w:pPrChange w:id="85" w:author="Marie" w:date="2022-01-26T22:14:00Z">
          <w:pPr>
            <w:keepNext/>
          </w:pPr>
        </w:pPrChange>
      </w:pPr>
    </w:p>
    <w:p w14:paraId="6D1A96FC" w14:textId="3ED5A8CE" w:rsidR="009970F8" w:rsidRDefault="009970F8" w:rsidP="0067796F">
      <w:pPr>
        <w:keepNext/>
      </w:pPr>
      <w:moveFromRangeStart w:id="86" w:author="Marie" w:date="2022-01-26T22:18:00Z" w:name="move94127912"/>
      <w:moveFrom w:id="87" w:author="Marie" w:date="2022-01-26T22:18:00Z">
        <w:del w:id="88" w:author="Marie" w:date="2022-01-26T23:17:00Z">
          <w:r w:rsidDel="00C7008C">
            <w:rPr>
              <w:noProof/>
            </w:rPr>
            <w:drawing>
              <wp:inline distT="0" distB="0" distL="0" distR="0" wp14:anchorId="0653D78C" wp14:editId="25B9B5E3">
                <wp:extent cx="4798035" cy="3193576"/>
                <wp:effectExtent l="0" t="0" r="3175" b="6985"/>
                <wp:docPr id="1079579677"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4"/>
                        <a:stretch>
                          <a:fillRect/>
                        </a:stretch>
                      </pic:blipFill>
                      <pic:spPr>
                        <a:xfrm>
                          <a:off x="0" y="0"/>
                          <a:ext cx="4809824" cy="3201423"/>
                        </a:xfrm>
                        <a:prstGeom prst="rect">
                          <a:avLst/>
                        </a:prstGeom>
                      </pic:spPr>
                    </pic:pic>
                  </a:graphicData>
                </a:graphic>
              </wp:inline>
            </w:drawing>
          </w:r>
        </w:del>
      </w:moveFrom>
      <w:moveFromRangeEnd w:id="86"/>
    </w:p>
    <w:p w14:paraId="3F3FD2BF" w14:textId="7EC579F6" w:rsidR="00515033" w:rsidDel="002135D9" w:rsidRDefault="009970F8" w:rsidP="009970F8">
      <w:pPr>
        <w:pStyle w:val="Beschriftung"/>
        <w:jc w:val="both"/>
        <w:rPr>
          <w:del w:id="89" w:author="Marie" w:date="2022-01-26T22:18:00Z"/>
        </w:rPr>
      </w:pPr>
      <w:bookmarkStart w:id="90" w:name="_Toc93048399"/>
      <w:del w:id="91" w:author="Marie" w:date="2022-01-26T22:18:00Z">
        <w:r w:rsidDel="002135D9">
          <w:delText xml:space="preserve">Abbildung </w:delText>
        </w:r>
        <w:r w:rsidDel="002135D9">
          <w:rPr>
            <w:iCs w:val="0"/>
          </w:rPr>
          <w:fldChar w:fldCharType="begin"/>
        </w:r>
        <w:r w:rsidDel="002135D9">
          <w:delInstrText xml:space="preserve"> SEQ Abbildung \* ARABIC </w:delInstrText>
        </w:r>
        <w:r w:rsidDel="002135D9">
          <w:rPr>
            <w:iCs w:val="0"/>
          </w:rPr>
          <w:fldChar w:fldCharType="separate"/>
        </w:r>
        <w:r w:rsidR="00916225" w:rsidDel="002135D9">
          <w:rPr>
            <w:noProof/>
          </w:rPr>
          <w:delText>69</w:delText>
        </w:r>
        <w:r w:rsidDel="002135D9">
          <w:rPr>
            <w:iCs w:val="0"/>
          </w:rPr>
          <w:fldChar w:fldCharType="end"/>
        </w:r>
        <w:r w:rsidDel="002135D9">
          <w:delText xml:space="preserve">  </w:delText>
        </w:r>
        <w:r w:rsidR="002F3E88" w:rsidDel="002135D9">
          <w:delText>Referenzdecke zur Ermittlung der Koppelkräfte</w:delText>
        </w:r>
        <w:bookmarkEnd w:id="90"/>
      </w:del>
    </w:p>
    <w:p w14:paraId="226268A1" w14:textId="627B0F94" w:rsidR="002F3E88" w:rsidDel="00C0007D" w:rsidRDefault="002F3E88" w:rsidP="002F3E88">
      <w:pPr>
        <w:rPr>
          <w:del w:id="92" w:author="Marie" w:date="2022-01-26T22:06:00Z"/>
        </w:rPr>
      </w:pPr>
      <w:del w:id="93" w:author="Marie" w:date="2022-01-26T22:06:00Z">
        <w:r w:rsidDel="00C0007D">
          <w:delText xml:space="preserve">Als Windlast </w:delText>
        </w:r>
        <w:r w:rsidR="001637B1" w:rsidDel="00C0007D">
          <w:delText>wird überschlägig angesetzt: 0,8 kN/m² Druck und 0,5 kN/m² Sog bei 3,5 m Geschosshöhe</w:delText>
        </w:r>
        <w:r w:rsidR="003D4820" w:rsidDel="00C0007D">
          <w:delText>, daraus ergeben sich Linienlasten am Deckenrand in der Höhe von 1,75 kN/m (Sog) bzw. 2,50 kN/m (Druck)</w:delText>
        </w:r>
        <w:r w:rsidR="00ED7BB8" w:rsidDel="00C0007D">
          <w:delText>.</w:delText>
        </w:r>
      </w:del>
    </w:p>
    <w:p w14:paraId="7A66BBB7" w14:textId="6A7B0F88" w:rsidR="00613181" w:rsidRDefault="00613181" w:rsidP="0067796F">
      <w:pPr>
        <w:keepNext/>
      </w:pPr>
      <w:r>
        <w:rPr>
          <w:noProof/>
        </w:rPr>
        <w:drawing>
          <wp:inline distT="0" distB="0" distL="0" distR="0" wp14:anchorId="015DE385" wp14:editId="3B2CB317">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5"/>
                    <a:stretch>
                      <a:fillRect/>
                    </a:stretch>
                  </pic:blipFill>
                  <pic:spPr>
                    <a:xfrm>
                      <a:off x="0" y="0"/>
                      <a:ext cx="4586500" cy="2760497"/>
                    </a:xfrm>
                    <a:prstGeom prst="rect">
                      <a:avLst/>
                    </a:prstGeom>
                  </pic:spPr>
                </pic:pic>
              </a:graphicData>
            </a:graphic>
          </wp:inline>
        </w:drawing>
      </w:r>
    </w:p>
    <w:p w14:paraId="51A0C2A0" w14:textId="63AE40FC" w:rsidR="00ED7BB8" w:rsidRDefault="00613181" w:rsidP="00613181">
      <w:pPr>
        <w:pStyle w:val="Beschriftung"/>
        <w:jc w:val="both"/>
      </w:pPr>
      <w:bookmarkStart w:id="94" w:name="_Toc93048400"/>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70</w:t>
      </w:r>
      <w:r w:rsidR="00953083">
        <w:rPr>
          <w:noProof/>
        </w:rPr>
        <w:fldChar w:fldCharType="end"/>
      </w:r>
      <w:r>
        <w:t xml:space="preserve"> </w:t>
      </w:r>
      <w:r w:rsidR="00C908A2">
        <w:t>FE Modell mit Membrankräfte und Koppelkräften an den Fugen</w:t>
      </w:r>
      <w:bookmarkEnd w:id="94"/>
    </w:p>
    <w:p w14:paraId="03E3E743" w14:textId="279D35CD" w:rsidR="00C908A2" w:rsidRDefault="00C908A2" w:rsidP="00C908A2"/>
    <w:p w14:paraId="5525D39C" w14:textId="0AEFCB3F" w:rsidR="009F6173" w:rsidDel="00C0007D" w:rsidRDefault="009F6173" w:rsidP="00C908A2">
      <w:pPr>
        <w:rPr>
          <w:del w:id="95" w:author="Marie" w:date="2022-01-26T22:09:00Z"/>
        </w:rPr>
      </w:pPr>
      <w:del w:id="96" w:author="Marie" w:date="2022-01-26T22:09:00Z">
        <w:r w:rsidDel="00C0007D">
          <w:delText xml:space="preserve">Die Koppelkraft </w:delText>
        </w:r>
        <w:r w:rsidR="006A74F6" w:rsidDel="00C0007D">
          <w:delText xml:space="preserve">(GZT) </w:delText>
        </w:r>
        <w:r w:rsidDel="00C0007D">
          <w:delText xml:space="preserve">entlang der Deckenkante </w:delText>
        </w:r>
        <w:r w:rsidR="006A74F6" w:rsidDel="00C0007D">
          <w:delText>beträgt 43 kN.</w:delText>
        </w:r>
      </w:del>
    </w:p>
    <w:p w14:paraId="7274006C" w14:textId="49202FB2" w:rsidR="006038D6" w:rsidRPr="0067796F" w:rsidDel="002135D9" w:rsidRDefault="00A277FE">
      <w:pPr>
        <w:rPr>
          <w:del w:id="97" w:author="Marie" w:date="2022-01-26T22:13:00Z"/>
        </w:rPr>
      </w:pPr>
      <w:del w:id="98" w:author="Marie" w:date="2022-01-26T22:13:00Z">
        <w:r w:rsidRPr="00FB37B8" w:rsidDel="002135D9">
          <w:delText>Die Ringbalkenbewehrung ist damit mindestens 43 kN / (</w:delText>
        </w:r>
        <w:r w:rsidR="00D11087" w:rsidRPr="00FB37B8" w:rsidDel="002135D9">
          <w:delText>50 / 1,15</w:delText>
        </w:r>
        <w:r w:rsidR="00714337" w:rsidRPr="0067796F" w:rsidDel="002135D9">
          <w:delText>)</w:delText>
        </w:r>
        <w:r w:rsidR="009F6B36" w:rsidRPr="0067796F" w:rsidDel="002135D9">
          <w:delText xml:space="preserve"> = </w:delText>
        </w:r>
        <w:r w:rsidR="00405960" w:rsidRPr="0067796F" w:rsidDel="002135D9">
          <w:delText xml:space="preserve"> 0,99 cm²</w:delText>
        </w:r>
        <w:r w:rsidR="00563C2A" w:rsidDel="002135D9">
          <w:delText xml:space="preserve"> als Richtwert für eine typische Deckenkonstruktion im Bürobau</w:delText>
        </w:r>
        <w:r w:rsidR="00DA4416" w:rsidDel="002135D9">
          <w:delText>.</w:delText>
        </w:r>
      </w:del>
    </w:p>
    <w:p w14:paraId="7A76FAA8" w14:textId="2352FDD7" w:rsidR="00F53FCA" w:rsidRPr="00FB37B8" w:rsidRDefault="00F53FCA">
      <w:del w:id="99" w:author="Marie" w:date="2022-01-26T22:19:00Z">
        <w:r w:rsidRPr="0067796F" w:rsidDel="002135D9">
          <w:lastRenderedPageBreak/>
          <w:delText xml:space="preserve">Die folgenden </w:delText>
        </w:r>
        <w:r w:rsidR="00FB37B8" w:rsidRPr="0067796F" w:rsidDel="002135D9">
          <w:delText>Koppeld</w:delText>
        </w:r>
        <w:r w:rsidRPr="0067796F" w:rsidDel="002135D9">
          <w:delText xml:space="preserve">etails </w:delText>
        </w:r>
        <w:r w:rsidR="00FB37B8" w:rsidRPr="0067796F" w:rsidDel="002135D9">
          <w:delText xml:space="preserve">sind </w:delText>
        </w:r>
        <w:r w:rsidRPr="0067796F" w:rsidDel="002135D9">
          <w:delText>höher</w:delText>
        </w:r>
        <w:r w:rsidR="00FB37B8" w:rsidRPr="0067796F" w:rsidDel="002135D9">
          <w:delText xml:space="preserve"> bewehrt</w:delText>
        </w:r>
      </w:del>
      <w:del w:id="100" w:author="Marie" w:date="2022-01-26T22:15:00Z">
        <w:r w:rsidR="00BD4E66" w:rsidDel="002135D9">
          <w:delText xml:space="preserve">, da entsprechend Gebäudegeometrie </w:delText>
        </w:r>
        <w:r w:rsidR="00563C2A" w:rsidDel="002135D9">
          <w:delText>auch höhere Lasten auftreten können</w:delText>
        </w:r>
        <w:r w:rsidR="00FB37B8" w:rsidRPr="0067796F" w:rsidDel="002135D9">
          <w:delText xml:space="preserve"> Die Bewehrung ist jeweils angegeben.</w:delText>
        </w:r>
      </w:del>
      <w:r w:rsidRPr="0067796F">
        <w:t xml:space="preserve"> </w:t>
      </w:r>
    </w:p>
    <w:p w14:paraId="50199A6D" w14:textId="216B717B" w:rsidR="007B714A" w:rsidRPr="00E81B1B" w:rsidDel="002135D9" w:rsidRDefault="007B714A" w:rsidP="007B714A">
      <w:pPr>
        <w:rPr>
          <w:del w:id="101" w:author="Marie" w:date="2022-01-26T22:17:00Z"/>
        </w:rPr>
      </w:pPr>
      <w:del w:id="102" w:author="Marie" w:date="2022-01-26T22:17:00Z">
        <w:r w:rsidRPr="00FB37B8" w:rsidDel="002135D9">
          <w:delText>Die Wahl der Verbindungsart ist von mehreren Randbedienungen abhängig. Die folgenden Varianten stellen Ausführungsvorschläge für unterschiedliche Randbedienungen dar.</w:delText>
        </w:r>
      </w:del>
    </w:p>
    <w:p w14:paraId="01463320" w14:textId="05432DF0" w:rsidR="007B714A" w:rsidRPr="00E81B1B" w:rsidRDefault="007B714A">
      <w:pPr>
        <w:pStyle w:val="berschrift2"/>
        <w:numPr>
          <w:ilvl w:val="2"/>
          <w:numId w:val="29"/>
        </w:numPr>
        <w:pPrChange w:id="103" w:author="Carsten Hein" w:date="2022-01-03T11:34:00Z">
          <w:pPr>
            <w:pStyle w:val="berschrift2"/>
            <w:numPr>
              <w:ilvl w:val="1"/>
              <w:numId w:val="29"/>
            </w:numPr>
            <w:ind w:left="576" w:hanging="576"/>
          </w:pPr>
        </w:pPrChange>
      </w:pPr>
      <w:bookmarkStart w:id="104" w:name="_Ref92873512"/>
      <w:bookmarkStart w:id="105" w:name="_Ref92873522"/>
      <w:bookmarkStart w:id="106" w:name="_Toc93048302"/>
      <w:r>
        <w:t>Ortbeton Ringbalken</w:t>
      </w:r>
      <w:bookmarkEnd w:id="104"/>
      <w:bookmarkEnd w:id="105"/>
      <w:bookmarkEnd w:id="106"/>
    </w:p>
    <w:p w14:paraId="7D23F8D6" w14:textId="77777777" w:rsidR="007B714A" w:rsidRPr="00E81B1B" w:rsidRDefault="007B714A" w:rsidP="007B714A">
      <w:commentRangeStart w:id="107"/>
      <w:commentRangeStart w:id="108"/>
      <w:commentRangeStart w:id="109"/>
      <w:commentRangeStart w:id="110"/>
      <w:r w:rsidRPr="00E81B1B">
        <w:rPr>
          <w:noProof/>
          <w:lang w:eastAsia="de-DE"/>
        </w:rPr>
        <w:drawing>
          <wp:inline distT="0" distB="0" distL="0" distR="0" wp14:anchorId="06BA280D" wp14:editId="2E9F3F49">
            <wp:extent cx="5039995" cy="3898760"/>
            <wp:effectExtent l="0" t="0" r="8255" b="6985"/>
            <wp:docPr id="1079579666" name="Picture 107957966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6" name="Picture 1079579666" descr="Chart, diagram&#10;&#10;Description automatically generated"/>
                    <pic:cNvPicPr/>
                  </pic:nvPicPr>
                  <pic:blipFill rotWithShape="1">
                    <a:blip r:embed="rId16"/>
                    <a:srcRect b="699"/>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commentRangeEnd w:id="107"/>
      <w:commentRangeEnd w:id="109"/>
      <w:r w:rsidR="005F04BE">
        <w:rPr>
          <w:rStyle w:val="Kommentarzeichen"/>
        </w:rPr>
        <w:commentReference w:id="109"/>
      </w:r>
      <w:commentRangeEnd w:id="110"/>
      <w:r w:rsidR="005F04BE">
        <w:rPr>
          <w:rStyle w:val="Kommentarzeichen"/>
        </w:rPr>
        <w:commentReference w:id="110"/>
      </w:r>
      <w:r>
        <w:rPr>
          <w:rStyle w:val="Kommentarzeichen"/>
        </w:rPr>
        <w:commentReference w:id="107"/>
      </w:r>
      <w:commentRangeEnd w:id="108"/>
      <w:r>
        <w:rPr>
          <w:rStyle w:val="Kommentarzeichen"/>
        </w:rPr>
        <w:commentReference w:id="108"/>
      </w:r>
    </w:p>
    <w:p w14:paraId="680E1C02" w14:textId="6722B239" w:rsidR="007B714A" w:rsidRPr="00E81B1B" w:rsidRDefault="007B714A" w:rsidP="007B714A">
      <w:pPr>
        <w:pStyle w:val="Beschriftung"/>
      </w:pPr>
      <w:bookmarkStart w:id="111" w:name="_Toc93048401"/>
      <w:r w:rsidRPr="00E81B1B">
        <w:t xml:space="preserve">Abbildung </w:t>
      </w:r>
      <w:r>
        <w:fldChar w:fldCharType="begin"/>
      </w:r>
      <w:r>
        <w:instrText>SEQ Abbildung \* ARABIC</w:instrText>
      </w:r>
      <w:r>
        <w:fldChar w:fldCharType="separate"/>
      </w:r>
      <w:r w:rsidR="00916225">
        <w:rPr>
          <w:noProof/>
        </w:rPr>
        <w:t>71</w:t>
      </w:r>
      <w:r>
        <w:fldChar w:fldCharType="end"/>
      </w:r>
      <w:r w:rsidRPr="00E81B1B">
        <w:t xml:space="preserve"> </w:t>
      </w:r>
      <w:r w:rsidR="00B13117">
        <w:t xml:space="preserve">Aufsicht und Schnitt: </w:t>
      </w:r>
      <w:r w:rsidRPr="00E81B1B">
        <w:t>Kopplung der Deckenelemente durch Ortbeton-Ringbalken</w:t>
      </w:r>
      <w:bookmarkEnd w:id="111"/>
    </w:p>
    <w:p w14:paraId="3DFF4790" w14:textId="76686844" w:rsidR="001810C8" w:rsidRDefault="007B714A" w:rsidP="007B714A">
      <w:r w:rsidRPr="00E81B1B">
        <w:t>Die Verbindung mittels eines Ringbalkens aus Ortbeton hat den Vorteil</w:t>
      </w:r>
      <w:r w:rsidR="00BD4E66">
        <w:t xml:space="preserve">, </w:t>
      </w:r>
      <w:r w:rsidRPr="00E81B1B">
        <w:t>relativ große Normalkräfte</w:t>
      </w:r>
      <w:ins w:id="112" w:author="Marie" w:date="2022-01-26T22:24:00Z">
        <w:r w:rsidR="00D66218">
          <w:t xml:space="preserve"> im Ringbalken</w:t>
        </w:r>
      </w:ins>
      <w:r w:rsidRPr="00E81B1B">
        <w:t xml:space="preserve"> aufnehmen zu können. </w:t>
      </w:r>
      <w:r w:rsidR="00454EEA">
        <w:t>E</w:t>
      </w:r>
      <w:r w:rsidRPr="00E81B1B">
        <w:t xml:space="preserve">in Ortbeton-Ringbalken kann </w:t>
      </w:r>
      <w:r w:rsidR="00454EEA">
        <w:t xml:space="preserve">fast </w:t>
      </w:r>
      <w:commentRangeStart w:id="113"/>
      <w:r w:rsidRPr="00E81B1B">
        <w:t xml:space="preserve">beliebig große </w:t>
      </w:r>
      <w:commentRangeEnd w:id="113"/>
      <w:r>
        <w:rPr>
          <w:rStyle w:val="Kommentarzeichen"/>
        </w:rPr>
        <w:commentReference w:id="113"/>
      </w:r>
      <w:r w:rsidRPr="00E81B1B">
        <w:t>Bewehrungsmengen beinhalten</w:t>
      </w:r>
      <w:r w:rsidR="00220B6A">
        <w:t xml:space="preserve">, die Koppelung erfolgt über einen </w:t>
      </w:r>
      <w:del w:id="114" w:author="Marie" w:date="2022-01-26T22:25:00Z">
        <w:r w:rsidR="00220B6A" w:rsidDel="006B2C4D">
          <w:delText xml:space="preserve">normalen </w:delText>
        </w:r>
      </w:del>
      <w:r w:rsidR="00220B6A">
        <w:t xml:space="preserve">Bewehrungsstoß. </w:t>
      </w:r>
      <w:r w:rsidR="00B13117">
        <w:t>D</w:t>
      </w:r>
      <w:r w:rsidRPr="00E81B1B">
        <w:t>ie</w:t>
      </w:r>
      <w:r w:rsidR="00B13117">
        <w:t>se</w:t>
      </w:r>
      <w:r w:rsidRPr="00E81B1B">
        <w:t xml:space="preserve"> Variante </w:t>
      </w:r>
      <w:ins w:id="115" w:author="Marie" w:date="2022-01-26T22:25:00Z">
        <w:r w:rsidR="006B2C4D">
          <w:t xml:space="preserve">erlaubt </w:t>
        </w:r>
      </w:ins>
      <w:r w:rsidRPr="00E81B1B">
        <w:t xml:space="preserve">große Toleranzen und bietet ein hohes Maß an Flexibilität. Einbauteile ohne Krafteinleitung in die Decke, beispielsweise Q- </w:t>
      </w:r>
      <w:proofErr w:type="spellStart"/>
      <w:r w:rsidRPr="00E81B1B">
        <w:t>Isokörbe</w:t>
      </w:r>
      <w:proofErr w:type="spellEnd"/>
      <w:r w:rsidRPr="00E81B1B">
        <w:t xml:space="preserve"> und Schubdorne, können einfach eingebaut werden</w:t>
      </w:r>
      <w:ins w:id="116" w:author="Marie" w:date="2022-01-26T22:28:00Z">
        <w:r w:rsidR="006B2C4D">
          <w:t>, sodass auch auskragende Balkone ausgeführt werden können</w:t>
        </w:r>
      </w:ins>
      <w:del w:id="117" w:author="Marie" w:date="2022-01-26T22:28:00Z">
        <w:r w:rsidRPr="00E81B1B" w:rsidDel="006B2C4D">
          <w:delText xml:space="preserve">. </w:delText>
        </w:r>
      </w:del>
    </w:p>
    <w:p w14:paraId="00555E42" w14:textId="6279C45C" w:rsidR="007B714A" w:rsidRPr="00E81B1B" w:rsidRDefault="001810C8" w:rsidP="007B714A">
      <w:commentRangeStart w:id="118"/>
      <w:r>
        <w:t xml:space="preserve">In diesem Detail sind je </w:t>
      </w:r>
      <w:commentRangeStart w:id="119"/>
      <w:commentRangeStart w:id="120"/>
      <w:r w:rsidR="007B714A" w:rsidRPr="00E81B1B">
        <w:t>3</w:t>
      </w:r>
      <w:r w:rsidR="00EE4DBA">
        <w:t xml:space="preserve"> </w:t>
      </w:r>
      <w:r w:rsidR="007B714A" w:rsidRPr="00E81B1B">
        <w:t>Ø</w:t>
      </w:r>
      <w:r w:rsidR="00EE4DBA">
        <w:t xml:space="preserve"> </w:t>
      </w:r>
      <w:r w:rsidR="007B714A" w:rsidRPr="00E81B1B">
        <w:t xml:space="preserve">16 Bewehrung </w:t>
      </w:r>
      <w:r>
        <w:t xml:space="preserve">oben und unten </w:t>
      </w:r>
      <w:r w:rsidR="007B714A" w:rsidRPr="00E81B1B">
        <w:t>eingesetzt</w:t>
      </w:r>
      <w:r w:rsidR="00CE7E16">
        <w:t xml:space="preserve"> entsprechend 12 cm² &gt;&gt; 1 cm² </w:t>
      </w:r>
      <w:r w:rsidR="00A95D60">
        <w:t xml:space="preserve">Mindestbewehrung. </w:t>
      </w:r>
      <w:commentRangeEnd w:id="118"/>
      <w:r w:rsidR="006B2C4D">
        <w:rPr>
          <w:rStyle w:val="Kommentarzeichen"/>
        </w:rPr>
        <w:commentReference w:id="118"/>
      </w:r>
      <w:r w:rsidR="00A95D60">
        <w:t xml:space="preserve">Bei dieser </w:t>
      </w:r>
      <w:ins w:id="121" w:author="Marie" w:date="2022-01-26T22:31:00Z">
        <w:r w:rsidR="006B2C4D">
          <w:t xml:space="preserve">hoch </w:t>
        </w:r>
      </w:ins>
      <w:del w:id="122" w:author="Marie" w:date="2022-01-26T22:31:00Z">
        <w:r w:rsidR="00A95D60" w:rsidDel="006B2C4D">
          <w:delText xml:space="preserve">max. </w:delText>
        </w:r>
      </w:del>
      <w:r w:rsidR="00A95D60">
        <w:t xml:space="preserve">bewehrten Variante müssen die </w:t>
      </w:r>
      <w:r w:rsidR="007B714A" w:rsidRPr="00E81B1B">
        <w:t>Bewehrungsst</w:t>
      </w:r>
      <w:r w:rsidR="00A95D60">
        <w:t>ö</w:t>
      </w:r>
      <w:r w:rsidR="007B714A" w:rsidRPr="00E81B1B">
        <w:t>ß</w:t>
      </w:r>
      <w:r w:rsidR="00EE4DBA">
        <w:t>e</w:t>
      </w:r>
      <w:r w:rsidR="007B714A" w:rsidRPr="00E81B1B">
        <w:t xml:space="preserve"> versetzt ausgeführt werde</w:t>
      </w:r>
      <w:r w:rsidR="00EE4DBA">
        <w:t xml:space="preserve">n, </w:t>
      </w:r>
      <w:r w:rsidR="007B714A" w:rsidRPr="00E81B1B">
        <w:t>Steckbügel bis Ø</w:t>
      </w:r>
      <w:r w:rsidR="00EE4DBA">
        <w:t xml:space="preserve"> </w:t>
      </w:r>
      <w:r w:rsidR="007B714A" w:rsidRPr="00E81B1B">
        <w:t>8 sind möglich.</w:t>
      </w:r>
      <w:commentRangeEnd w:id="119"/>
      <w:r w:rsidR="007B714A" w:rsidRPr="00E81B1B">
        <w:rPr>
          <w:rStyle w:val="Kommentarzeichen"/>
        </w:rPr>
        <w:commentReference w:id="119"/>
      </w:r>
      <w:commentRangeEnd w:id="120"/>
      <w:r w:rsidR="007B714A">
        <w:rPr>
          <w:rStyle w:val="Kommentarzeichen"/>
        </w:rPr>
        <w:commentReference w:id="120"/>
      </w:r>
    </w:p>
    <w:p w14:paraId="660DC22C" w14:textId="7D4E825D" w:rsidR="007B714A" w:rsidRPr="00E81B1B" w:rsidRDefault="007B714A" w:rsidP="007B714A">
      <w:r w:rsidRPr="00E81B1B">
        <w:t>Der Nachteil der Ortbeton-Ringbalken besteht darin, dass die Rückbaumöglichkeiten begrenzt sind</w:t>
      </w:r>
      <w:ins w:id="123" w:author="Marie" w:date="2022-01-26T22:32:00Z">
        <w:r w:rsidR="006B2C4D">
          <w:t xml:space="preserve"> und</w:t>
        </w:r>
      </w:ins>
      <w:del w:id="124" w:author="Marie" w:date="2022-01-26T22:32:00Z">
        <w:r w:rsidRPr="00E81B1B" w:rsidDel="006B2C4D">
          <w:delText>,</w:delText>
        </w:r>
      </w:del>
      <w:r w:rsidRPr="00E81B1B">
        <w:t xml:space="preserve"> ein </w:t>
      </w:r>
      <w:proofErr w:type="spellStart"/>
      <w:r w:rsidRPr="00E81B1B">
        <w:t>Downcycling</w:t>
      </w:r>
      <w:proofErr w:type="spellEnd"/>
      <w:r w:rsidRPr="00E81B1B">
        <w:t xml:space="preserve"> </w:t>
      </w:r>
      <w:ins w:id="125" w:author="Marie" w:date="2022-01-26T22:32:00Z">
        <w:r w:rsidR="006B2C4D">
          <w:t xml:space="preserve">somit </w:t>
        </w:r>
      </w:ins>
      <w:del w:id="126" w:author="Marie" w:date="2022-01-26T22:32:00Z">
        <w:r w:rsidRPr="00E81B1B" w:rsidDel="006B2C4D">
          <w:delText xml:space="preserve">ist </w:delText>
        </w:r>
      </w:del>
      <w:r w:rsidRPr="00E81B1B">
        <w:t>nicht zu vermeiden</w:t>
      </w:r>
      <w:ins w:id="127" w:author="Marie" w:date="2022-01-26T22:32:00Z">
        <w:r w:rsidR="006B2C4D">
          <w:t xml:space="preserve"> ist</w:t>
        </w:r>
      </w:ins>
      <w:r w:rsidRPr="00E81B1B">
        <w:t>. Im Vergleich zu den</w:t>
      </w:r>
      <w:ins w:id="128" w:author="Marie" w:date="2022-01-26T22:33:00Z">
        <w:r w:rsidR="006B2C4D">
          <w:t xml:space="preserve"> im Folgenden dargestellten</w:t>
        </w:r>
      </w:ins>
      <w:r w:rsidRPr="00E81B1B">
        <w:t xml:space="preserve"> Fertigteilvarianten ist der Ortbeton-Ringbalken relativ langsam in der Herstellung</w:t>
      </w:r>
      <w:commentRangeStart w:id="129"/>
      <w:r w:rsidRPr="00E81B1B">
        <w:t xml:space="preserve">. </w:t>
      </w:r>
      <w:r w:rsidR="00373D51">
        <w:t>Aus konstruktiver Sicht sind z</w:t>
      </w:r>
      <w:r w:rsidRPr="00E81B1B">
        <w:t>usätzliche Schutzmaßnahmen vor Betonfeuchtigkeit für das Holz nicht erforderlich</w:t>
      </w:r>
      <w:r w:rsidR="00780038">
        <w:t xml:space="preserve">. </w:t>
      </w:r>
      <w:r w:rsidR="00373D51">
        <w:t>Aus optischen Gründen wird empfohlen</w:t>
      </w:r>
      <w:r w:rsidR="003E769E">
        <w:t>, ein Kompri</w:t>
      </w:r>
      <w:ins w:id="130" w:author="Marie" w:date="2022-01-26T22:34:00Z">
        <w:r w:rsidR="006B2C4D">
          <w:t>b</w:t>
        </w:r>
      </w:ins>
      <w:del w:id="131" w:author="Marie" w:date="2022-01-26T22:34:00Z">
        <w:r w:rsidR="003E769E" w:rsidDel="006B2C4D">
          <w:delText>-B</w:delText>
        </w:r>
      </w:del>
      <w:r w:rsidR="003E769E">
        <w:t xml:space="preserve">and oder ähnliche Abdichtungen </w:t>
      </w:r>
      <w:r w:rsidR="006F3A8B">
        <w:t>als Schutz vor Verschmutzungen des Randträgers</w:t>
      </w:r>
      <w:r w:rsidR="00A2482C">
        <w:t xml:space="preserve"> einzusetzen</w:t>
      </w:r>
      <w:r w:rsidRPr="00E81B1B">
        <w:t>.</w:t>
      </w:r>
      <w:commentRangeEnd w:id="129"/>
      <w:r>
        <w:rPr>
          <w:rStyle w:val="Kommentarzeichen"/>
        </w:rPr>
        <w:commentReference w:id="129"/>
      </w:r>
    </w:p>
    <w:p w14:paraId="38DEF4AB" w14:textId="6F3EC4CB" w:rsidR="007B714A" w:rsidRPr="00455ABB" w:rsidRDefault="007B714A">
      <w:pPr>
        <w:pStyle w:val="berschrift2"/>
        <w:numPr>
          <w:ilvl w:val="2"/>
          <w:numId w:val="29"/>
        </w:numPr>
        <w:pPrChange w:id="132" w:author="Carsten Hein" w:date="2022-01-03T11:34:00Z">
          <w:pPr>
            <w:pStyle w:val="berschrift2"/>
            <w:numPr>
              <w:ilvl w:val="1"/>
              <w:numId w:val="29"/>
            </w:numPr>
            <w:ind w:left="576" w:hanging="576"/>
          </w:pPr>
        </w:pPrChange>
      </w:pPr>
      <w:bookmarkStart w:id="133" w:name="_Toc93048303"/>
      <w:r w:rsidRPr="00455ABB">
        <w:t>Geschweißte Stahl-Verbindung</w:t>
      </w:r>
      <w:bookmarkEnd w:id="133"/>
    </w:p>
    <w:p w14:paraId="5C5D0E73" w14:textId="06DBA6F1" w:rsidR="007B714A" w:rsidRPr="00E81B1B" w:rsidRDefault="00892C38" w:rsidP="007B714A">
      <w:ins w:id="134" w:author="Marie" w:date="2022-01-26T22:45:00Z">
        <w:r>
          <w:rPr>
            <w:noProof/>
            <w:lang w:eastAsia="de-DE"/>
          </w:rPr>
          <w:lastRenderedPageBreak/>
          <mc:AlternateContent>
            <mc:Choice Requires="wps">
              <w:drawing>
                <wp:anchor distT="0" distB="0" distL="114300" distR="114300" simplePos="0" relativeHeight="251668489" behindDoc="0" locked="0" layoutInCell="1" allowOverlap="1" wp14:anchorId="33A022A0" wp14:editId="0BE47E9E">
                  <wp:simplePos x="0" y="0"/>
                  <wp:positionH relativeFrom="column">
                    <wp:posOffset>2366919</wp:posOffset>
                  </wp:positionH>
                  <wp:positionV relativeFrom="paragraph">
                    <wp:posOffset>2465786</wp:posOffset>
                  </wp:positionV>
                  <wp:extent cx="134318" cy="170482"/>
                  <wp:effectExtent l="39053" t="18097" r="19367" b="38418"/>
                  <wp:wrapNone/>
                  <wp:docPr id="1079579679" name="Gleichschenkliges Dreieck 1079579679"/>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14339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079579679" o:spid="_x0000_s1026" type="#_x0000_t5" style="position:absolute;margin-left:186.35pt;margin-top:194.15pt;width:10.6pt;height:13.4pt;rotation:-5660488fd;z-index:2516684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" fillcolor="#5b9bd5 [3204]" strokecolor="#1f4d78 [1604]" strokeweight="1pt"/>
              </w:pict>
            </mc:Fallback>
          </mc:AlternateContent>
        </w:r>
        <w:commentRangeStart w:id="135"/>
        <w:r>
          <w:rPr>
            <w:noProof/>
            <w:lang w:eastAsia="de-DE"/>
          </w:rPr>
          <mc:AlternateContent>
            <mc:Choice Requires="wps">
              <w:drawing>
                <wp:anchor distT="0" distB="0" distL="114300" distR="114300" simplePos="0" relativeHeight="251666441" behindDoc="0" locked="0" layoutInCell="1" allowOverlap="1" wp14:anchorId="3BD24481" wp14:editId="0CC5C27E">
                  <wp:simplePos x="0" y="0"/>
                  <wp:positionH relativeFrom="column">
                    <wp:posOffset>2374549</wp:posOffset>
                  </wp:positionH>
                  <wp:positionV relativeFrom="paragraph">
                    <wp:posOffset>422765</wp:posOffset>
                  </wp:positionV>
                  <wp:extent cx="134318" cy="170482"/>
                  <wp:effectExtent l="39053" t="18097" r="19367" b="38418"/>
                  <wp:wrapNone/>
                  <wp:docPr id="1079579676" name="Gleichschenkliges Dreieck 1079579676"/>
                  <wp:cNvGraphicFramePr/>
                  <a:graphic xmlns:a="http://schemas.openxmlformats.org/drawingml/2006/main">
                    <a:graphicData uri="http://schemas.microsoft.com/office/word/2010/wordprocessingShape">
                      <wps:wsp>
                        <wps:cNvSpPr/>
                        <wps:spPr>
                          <a:xfrm rot="16417668">
                            <a:off x="0" y="0"/>
                            <a:ext cx="134318" cy="17048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4B0567" id="Gleichschenkliges Dreieck 1079579676" o:spid="_x0000_s1026" type="#_x0000_t5" style="position:absolute;margin-left:186.95pt;margin-top:33.3pt;width:10.6pt;height:13.4pt;rotation:-5660488fd;z-index:251666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" fillcolor="#5b9bd5 [3204]" strokecolor="#1f4d78 [1604]" strokeweight="1pt"/>
              </w:pict>
            </mc:Fallback>
          </mc:AlternateContent>
        </w:r>
      </w:ins>
      <w:commentRangeEnd w:id="135"/>
      <w:ins w:id="136" w:author="Marie" w:date="2022-01-26T22:46:00Z">
        <w:r>
          <w:rPr>
            <w:rStyle w:val="Kommentarzeichen"/>
          </w:rPr>
          <w:commentReference w:id="135"/>
        </w:r>
      </w:ins>
      <w:ins w:id="137" w:author="Marie" w:date="2022-01-26T22:45:00Z">
        <w:r>
          <w:rPr>
            <w:noProof/>
            <w:lang w:eastAsia="de-DE"/>
          </w:rPr>
          <mc:AlternateContent>
            <mc:Choice Requires="wps">
              <w:drawing>
                <wp:anchor distT="0" distB="0" distL="114300" distR="114300" simplePos="0" relativeHeight="251665417" behindDoc="0" locked="0" layoutInCell="1" allowOverlap="1" wp14:anchorId="7910A6DD" wp14:editId="69A2D7DB">
                  <wp:simplePos x="0" y="0"/>
                  <wp:positionH relativeFrom="column">
                    <wp:posOffset>2560858</wp:posOffset>
                  </wp:positionH>
                  <wp:positionV relativeFrom="paragraph">
                    <wp:posOffset>418034</wp:posOffset>
                  </wp:positionV>
                  <wp:extent cx="10332" cy="2226590"/>
                  <wp:effectExtent l="0" t="0" r="27940" b="21590"/>
                  <wp:wrapNone/>
                  <wp:docPr id="1079579653" name="Gerader Verbinder 1079579653"/>
                  <wp:cNvGraphicFramePr/>
                  <a:graphic xmlns:a="http://schemas.openxmlformats.org/drawingml/2006/main">
                    <a:graphicData uri="http://schemas.microsoft.com/office/word/2010/wordprocessingShape">
                      <wps:wsp>
                        <wps:cNvCnPr/>
                        <wps:spPr>
                          <a:xfrm>
                            <a:off x="0" y="0"/>
                            <a:ext cx="10332" cy="2226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31741" id="Gerader Verbinder 1079579653" o:spid="_x0000_s1026" style="position:absolute;z-index:251665417;visibility:visible;mso-wrap-style:square;mso-wrap-distance-left:9pt;mso-wrap-distance-top:0;mso-wrap-distance-right:9pt;mso-wrap-distance-bottom:0;mso-position-horizontal:absolute;mso-position-horizontal-relative:text;mso-position-vertical:absolute;mso-position-vertical-relative:text" from="201.65pt,32.9pt" to="202.4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" strokecolor="#5b9bd5 [3204]" strokeweight=".5pt">
                  <v:stroke joinstyle="miter"/>
                </v:line>
              </w:pict>
            </mc:Fallback>
          </mc:AlternateContent>
        </w:r>
      </w:ins>
      <w:commentRangeStart w:id="138"/>
      <w:commentRangeStart w:id="139"/>
      <w:r w:rsidR="007B714A" w:rsidRPr="00E81B1B">
        <w:rPr>
          <w:noProof/>
          <w:lang w:eastAsia="de-DE"/>
        </w:rPr>
        <w:drawing>
          <wp:inline distT="0" distB="0" distL="0" distR="0" wp14:anchorId="2E4B8EB7" wp14:editId="23AEC8FD">
            <wp:extent cx="5039995" cy="3786505"/>
            <wp:effectExtent l="0" t="0" r="8255" b="4445"/>
            <wp:docPr id="1079579667" name="Picture 10795796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7" name="Picture 1079579667" descr="Diagram&#10;&#10;Description automatically generated"/>
                    <pic:cNvPicPr/>
                  </pic:nvPicPr>
                  <pic:blipFill>
                    <a:blip r:embed="rId17"/>
                    <a:stretch>
                      <a:fillRect/>
                    </a:stretch>
                  </pic:blipFill>
                  <pic:spPr>
                    <a:xfrm>
                      <a:off x="0" y="0"/>
                      <a:ext cx="5039995" cy="3786505"/>
                    </a:xfrm>
                    <a:prstGeom prst="rect">
                      <a:avLst/>
                    </a:prstGeom>
                  </pic:spPr>
                </pic:pic>
              </a:graphicData>
            </a:graphic>
          </wp:inline>
        </w:drawing>
      </w:r>
      <w:commentRangeEnd w:id="138"/>
      <w:commentRangeEnd w:id="139"/>
      <w:r w:rsidR="005F04BE">
        <w:rPr>
          <w:rStyle w:val="Kommentarzeichen"/>
        </w:rPr>
        <w:commentReference w:id="139"/>
      </w:r>
      <w:r>
        <w:rPr>
          <w:rStyle w:val="Kommentarzeichen"/>
        </w:rPr>
        <w:commentReference w:id="138"/>
      </w:r>
    </w:p>
    <w:p w14:paraId="790032CE" w14:textId="5B5F967D" w:rsidR="007B714A" w:rsidRPr="00E81B1B" w:rsidRDefault="007B714A" w:rsidP="007B714A">
      <w:pPr>
        <w:pStyle w:val="Beschriftung"/>
        <w:rPr>
          <w:iCs w:val="0"/>
        </w:rPr>
      </w:pPr>
      <w:bookmarkStart w:id="140" w:name="_Toc93048402"/>
      <w:r w:rsidRPr="00E81B1B">
        <w:t xml:space="preserve">Abbildung </w:t>
      </w:r>
      <w:r>
        <w:fldChar w:fldCharType="begin"/>
      </w:r>
      <w:r>
        <w:instrText>SEQ Abbildung \* ARABIC</w:instrText>
      </w:r>
      <w:r>
        <w:fldChar w:fldCharType="separate"/>
      </w:r>
      <w:r w:rsidR="00916225">
        <w:rPr>
          <w:noProof/>
        </w:rPr>
        <w:t>72</w:t>
      </w:r>
      <w:r>
        <w:fldChar w:fldCharType="end"/>
      </w:r>
      <w:r w:rsidRPr="00E81B1B">
        <w:t xml:space="preserve"> </w:t>
      </w:r>
      <w:r w:rsidR="0086092F">
        <w:t xml:space="preserve">Aufsicht und Schnitt: </w:t>
      </w:r>
      <w:r w:rsidRPr="00E81B1B">
        <w:t>Stahlbauverbindung zur Kopplung der Fertigteile</w:t>
      </w:r>
      <w:bookmarkEnd w:id="140"/>
    </w:p>
    <w:p w14:paraId="17AA11A8" w14:textId="442EE2E9" w:rsidR="007B714A" w:rsidRPr="00E81B1B" w:rsidRDefault="007B714A" w:rsidP="007B714A">
      <w:r w:rsidRPr="00E81B1B">
        <w:t>Bei d</w:t>
      </w:r>
      <w:ins w:id="141" w:author="Marie" w:date="2022-01-30T15:33:00Z">
        <w:r w:rsidR="005F04BE">
          <w:t xml:space="preserve">er in Abbildung </w:t>
        </w:r>
        <w:proofErr w:type="spellStart"/>
        <w:r w:rsidR="005F04BE">
          <w:t>xy</w:t>
        </w:r>
        <w:proofErr w:type="spellEnd"/>
        <w:r w:rsidR="005F04BE">
          <w:t xml:space="preserve"> dargestellten </w:t>
        </w:r>
      </w:ins>
      <w:del w:id="142" w:author="Marie" w:date="2022-01-30T15:33:00Z">
        <w:r w:rsidR="00373FB8" w:rsidDel="005F04BE">
          <w:delText>ies</w:delText>
        </w:r>
        <w:r w:rsidRPr="00E81B1B" w:rsidDel="005F04BE">
          <w:delText>er</w:delText>
        </w:r>
      </w:del>
      <w:r w:rsidRPr="00E81B1B">
        <w:t xml:space="preserve"> Verbindungsvariante mit angeschweißtem Stahlblech ist die Verwendung von Ortbeton auf die </w:t>
      </w:r>
      <w:commentRangeStart w:id="143"/>
      <w:r w:rsidRPr="00E81B1B">
        <w:t>Vergussfuge</w:t>
      </w:r>
      <w:commentRangeEnd w:id="143"/>
      <w:r w:rsidR="009F5083">
        <w:rPr>
          <w:rStyle w:val="Kommentarzeichen"/>
        </w:rPr>
        <w:commentReference w:id="143"/>
      </w:r>
      <w:r w:rsidRPr="00E81B1B">
        <w:t xml:space="preserve"> begrenzt. Die Randbewehrung </w:t>
      </w:r>
      <w:ins w:id="144" w:author="Marie" w:date="2022-01-26T22:41:00Z">
        <w:r w:rsidR="009F5083">
          <w:t xml:space="preserve">an den späteren Rändern der Deckenscheibe </w:t>
        </w:r>
      </w:ins>
      <w:r w:rsidRPr="00E81B1B">
        <w:t xml:space="preserve">wird im Werk in die </w:t>
      </w:r>
      <w:ins w:id="145" w:author="Marie" w:date="2022-01-26T22:41:00Z">
        <w:r w:rsidR="009F5083">
          <w:t>Fertig</w:t>
        </w:r>
      </w:ins>
      <w:del w:id="146" w:author="Marie" w:date="2022-01-26T22:41:00Z">
        <w:r w:rsidRPr="00E81B1B" w:rsidDel="009F5083">
          <w:delText>Decken</w:delText>
        </w:r>
      </w:del>
      <w:r w:rsidRPr="00E81B1B">
        <w:t xml:space="preserve">teile mit einbetoniert. </w:t>
      </w:r>
      <w:del w:id="147" w:author="Marie" w:date="2022-01-26T22:41:00Z">
        <w:r w:rsidRPr="00E81B1B" w:rsidDel="009F5083">
          <w:delText>Zuv</w:delText>
        </w:r>
      </w:del>
      <w:ins w:id="148" w:author="Marie" w:date="2022-01-26T22:41:00Z">
        <w:r w:rsidR="009F5083">
          <w:t>V</w:t>
        </w:r>
      </w:ins>
      <w:r w:rsidRPr="00E81B1B">
        <w:t xml:space="preserve">or </w:t>
      </w:r>
      <w:ins w:id="149" w:author="Marie" w:date="2022-01-26T22:41:00Z">
        <w:r w:rsidR="009F5083">
          <w:t xml:space="preserve">der Betonage </w:t>
        </w:r>
      </w:ins>
      <w:r w:rsidRPr="00E81B1B">
        <w:t>werden in den Ecken Stahlbleche an die Randbewehrung geschweißt</w:t>
      </w:r>
      <w:ins w:id="150" w:author="Marie" w:date="2022-01-26T22:42:00Z">
        <w:r w:rsidR="009F5083">
          <w:t>. Diese werden bei der Betonage ausgespart</w:t>
        </w:r>
      </w:ins>
      <w:r w:rsidRPr="00E81B1B">
        <w:t xml:space="preserve"> und bleiben zugänglich. Im Bauwerk werden nebeneinander liegenden Fertigteile </w:t>
      </w:r>
      <w:commentRangeStart w:id="151"/>
      <w:r w:rsidRPr="00E81B1B">
        <w:t>durch Verschweißen der Stahlbleche verbunden</w:t>
      </w:r>
      <w:commentRangeEnd w:id="151"/>
      <w:r>
        <w:rPr>
          <w:rStyle w:val="Kommentarzeichen"/>
        </w:rPr>
        <w:commentReference w:id="151"/>
      </w:r>
      <w:r w:rsidRPr="00E81B1B">
        <w:t xml:space="preserve">. Die Öffnung kann nachträglich mit Mörtel </w:t>
      </w:r>
      <w:r w:rsidR="00455ABB">
        <w:t>ver</w:t>
      </w:r>
      <w:commentRangeStart w:id="152"/>
      <w:r w:rsidRPr="00E81B1B">
        <w:t xml:space="preserve">gossen </w:t>
      </w:r>
      <w:commentRangeEnd w:id="152"/>
      <w:r>
        <w:rPr>
          <w:rStyle w:val="Kommentarzeichen"/>
        </w:rPr>
        <w:commentReference w:id="152"/>
      </w:r>
      <w:r w:rsidRPr="00E81B1B">
        <w:t xml:space="preserve">werden oder mit </w:t>
      </w:r>
      <w:r w:rsidR="00AC7E85">
        <w:t xml:space="preserve">einer </w:t>
      </w:r>
      <w:r w:rsidR="000A4C66">
        <w:t>Brandschutzplatte</w:t>
      </w:r>
      <w:ins w:id="153" w:author="Marie" w:date="2022-01-26T22:42:00Z">
        <w:r w:rsidR="009F5083">
          <w:t xml:space="preserve"> oder einem </w:t>
        </w:r>
      </w:ins>
      <w:del w:id="154" w:author="Marie" w:date="2022-01-26T22:42:00Z">
        <w:r w:rsidR="000A4C66" w:rsidDel="009F5083">
          <w:delText>/</w:delText>
        </w:r>
      </w:del>
      <w:r w:rsidRPr="00E81B1B">
        <w:t>Faserbeton</w:t>
      </w:r>
      <w:r w:rsidR="000A4C66">
        <w:t>d</w:t>
      </w:r>
      <w:r w:rsidRPr="00E81B1B">
        <w:t>eckel für</w:t>
      </w:r>
      <w:del w:id="155" w:author="Marie" w:date="2022-01-26T22:43:00Z">
        <w:r w:rsidRPr="00E81B1B" w:rsidDel="009F5083">
          <w:delText xml:space="preserve"> weitere</w:delText>
        </w:r>
      </w:del>
      <w:r w:rsidRPr="00E81B1B">
        <w:t xml:space="preserve"> Inspektionen</w:t>
      </w:r>
      <w:r w:rsidR="000A4C66">
        <w:t xml:space="preserve"> oder </w:t>
      </w:r>
      <w:r w:rsidR="0012288C">
        <w:t xml:space="preserve">für eine </w:t>
      </w:r>
      <w:ins w:id="156" w:author="Marie" w:date="2022-01-26T22:43:00Z">
        <w:r w:rsidR="009F5083">
          <w:t xml:space="preserve">spätere </w:t>
        </w:r>
      </w:ins>
      <w:del w:id="157" w:author="Marie" w:date="2022-01-26T22:43:00Z">
        <w:r w:rsidR="0012288C" w:rsidDel="009F5083">
          <w:delText xml:space="preserve">leichtere </w:delText>
        </w:r>
      </w:del>
      <w:r w:rsidR="0012288C">
        <w:t>Demontage</w:t>
      </w:r>
      <w:r w:rsidRPr="00E81B1B">
        <w:t xml:space="preserve"> abgedeckt werden.</w:t>
      </w:r>
    </w:p>
    <w:p w14:paraId="72742794" w14:textId="5A4BC0A0" w:rsidR="007B714A" w:rsidRPr="00E81B1B" w:rsidRDefault="007B714A" w:rsidP="007B714A">
      <w:r w:rsidRPr="00E81B1B">
        <w:t xml:space="preserve">Die Stahlblech-Verbindung erlaubt weniger Toleranzen als der Ortbeton-Ringbalken, sodass </w:t>
      </w:r>
      <w:del w:id="158" w:author="Marie" w:date="2022-01-26T22:46:00Z">
        <w:r w:rsidRPr="00E81B1B" w:rsidDel="00892C38">
          <w:delText xml:space="preserve">Toleranzen </w:delText>
        </w:r>
      </w:del>
      <w:ins w:id="159" w:author="Marie" w:date="2022-01-26T22:46:00Z">
        <w:r w:rsidR="00892C38">
          <w:t>diese</w:t>
        </w:r>
        <w:r w:rsidR="00892C38" w:rsidRPr="00E81B1B">
          <w:t xml:space="preserve"> </w:t>
        </w:r>
      </w:ins>
      <w:r w:rsidRPr="00E81B1B">
        <w:t xml:space="preserve">bei der </w:t>
      </w:r>
      <w:ins w:id="160" w:author="Marie" w:date="2022-01-26T22:46:00Z">
        <w:r w:rsidR="00892C38">
          <w:t xml:space="preserve">Bemessung </w:t>
        </w:r>
      </w:ins>
      <w:del w:id="161" w:author="Marie" w:date="2022-01-26T22:46:00Z">
        <w:r w:rsidRPr="00E81B1B" w:rsidDel="00892C38">
          <w:delText xml:space="preserve">Berechnung </w:delText>
        </w:r>
      </w:del>
      <w:r w:rsidRPr="00E81B1B">
        <w:t>der Schweißnaht zu berücksichtigen sind. Dafür ermöglicht sie einen schnelleren Bauablauf als bspw. die Ortbetonvariante, da das Stahlblech direkt nach dem Montieren verschweißt werden kann und danach die volle Tragfähigkeit erreicht ist.</w:t>
      </w:r>
    </w:p>
    <w:p w14:paraId="6D1F58E4" w14:textId="75264724" w:rsidR="007B714A" w:rsidRPr="00E81B1B" w:rsidRDefault="00892C38" w:rsidP="007B714A">
      <w:ins w:id="162" w:author="Marie" w:date="2022-01-26T22:47:00Z">
        <w:r>
          <w:t xml:space="preserve">Obwohl </w:t>
        </w:r>
      </w:ins>
      <w:del w:id="163" w:author="Marie" w:date="2022-01-26T22:47:00Z">
        <w:r w:rsidR="007B714A" w:rsidRPr="00E81B1B" w:rsidDel="00892C38">
          <w:delText>D</w:delText>
        </w:r>
      </w:del>
      <w:ins w:id="164" w:author="Marie" w:date="2022-01-26T22:47:00Z">
        <w:r>
          <w:t>d</w:t>
        </w:r>
      </w:ins>
      <w:r w:rsidR="007B714A" w:rsidRPr="00E81B1B">
        <w:t>er Rückbau</w:t>
      </w:r>
      <w:del w:id="165" w:author="Marie" w:date="2022-01-26T22:47:00Z">
        <w:r w:rsidR="007B714A" w:rsidRPr="00E81B1B" w:rsidDel="00892C38">
          <w:delText>ablauf</w:delText>
        </w:r>
      </w:del>
      <w:r w:rsidR="007B714A" w:rsidRPr="00E81B1B">
        <w:t xml:space="preserve"> </w:t>
      </w:r>
      <w:del w:id="166" w:author="Marie" w:date="2022-01-26T22:47:00Z">
        <w:r w:rsidR="007B714A" w:rsidRPr="00E81B1B" w:rsidDel="00892C38">
          <w:delText xml:space="preserve">kann </w:delText>
        </w:r>
      </w:del>
      <w:r w:rsidR="007B714A" w:rsidRPr="00E81B1B">
        <w:t>aufgrund der Verschweißung aufwendig</w:t>
      </w:r>
      <w:ins w:id="167" w:author="Marie" w:date="2022-01-26T22:47:00Z">
        <w:r>
          <w:t xml:space="preserve"> ist</w:t>
        </w:r>
      </w:ins>
      <w:del w:id="168" w:author="Marie" w:date="2022-01-26T22:47:00Z">
        <w:r w:rsidR="007B714A" w:rsidRPr="00E81B1B" w:rsidDel="00892C38">
          <w:delText xml:space="preserve"> werden</w:delText>
        </w:r>
      </w:del>
      <w:r w:rsidR="007B714A" w:rsidRPr="00E81B1B">
        <w:t xml:space="preserve">, </w:t>
      </w:r>
      <w:ins w:id="169" w:author="Marie" w:date="2022-01-26T22:47:00Z">
        <w:r>
          <w:t xml:space="preserve">ist ein </w:t>
        </w:r>
      </w:ins>
      <w:del w:id="170" w:author="Marie" w:date="2022-01-26T22:47:00Z">
        <w:r w:rsidR="007B714A" w:rsidRPr="00E81B1B" w:rsidDel="00892C38">
          <w:delText>ein</w:delText>
        </w:r>
      </w:del>
      <w:r w:rsidR="007B714A" w:rsidRPr="00E81B1B">
        <w:t xml:space="preserve"> </w:t>
      </w:r>
      <w:proofErr w:type="spellStart"/>
      <w:r w:rsidR="007B714A" w:rsidRPr="00E81B1B">
        <w:t>Downcycling</w:t>
      </w:r>
      <w:proofErr w:type="spellEnd"/>
      <w:ins w:id="171" w:author="Marie" w:date="2022-01-26T22:47:00Z">
        <w:r>
          <w:t xml:space="preserve"> dennoch </w:t>
        </w:r>
      </w:ins>
      <w:del w:id="172" w:author="Marie" w:date="2022-01-26T22:47:00Z">
        <w:r w:rsidR="007B714A" w:rsidRPr="00E81B1B" w:rsidDel="00892C38">
          <w:delText xml:space="preserve"> ist aber</w:delText>
        </w:r>
      </w:del>
      <w:commentRangeStart w:id="173"/>
      <w:r w:rsidR="007B714A" w:rsidRPr="00E81B1B">
        <w:t xml:space="preserve"> vermeidbar. </w:t>
      </w:r>
      <w:commentRangeEnd w:id="173"/>
      <w:r>
        <w:rPr>
          <w:rStyle w:val="Kommentarzeichen"/>
        </w:rPr>
        <w:commentReference w:id="173"/>
      </w:r>
      <w:r w:rsidR="007B714A" w:rsidRPr="00E81B1B">
        <w:t xml:space="preserve">Bei nicht vergossener Öffnung sind regelmäßige Überwachungen erforderlich, um </w:t>
      </w:r>
      <w:commentRangeStart w:id="174"/>
      <w:r w:rsidR="007B714A" w:rsidRPr="00E81B1B">
        <w:t xml:space="preserve">mögliche Schäden </w:t>
      </w:r>
      <w:commentRangeEnd w:id="174"/>
      <w:r>
        <w:rPr>
          <w:rStyle w:val="Kommentarzeichen"/>
        </w:rPr>
        <w:commentReference w:id="174"/>
      </w:r>
      <w:r w:rsidR="007B714A" w:rsidRPr="00E81B1B">
        <w:t>frühzeitig zu erkennen.</w:t>
      </w:r>
    </w:p>
    <w:p w14:paraId="66A2140B" w14:textId="45E09EE1" w:rsidR="007B714A" w:rsidRDefault="007B714A" w:rsidP="007B714A">
      <w:commentRangeStart w:id="175"/>
      <w:r w:rsidRPr="00E81B1B">
        <w:t>Durchmesser der Randbewehrung soll auf Ø12 begrenzt werden.</w:t>
      </w:r>
      <w:r w:rsidR="00072D0E">
        <w:t xml:space="preserve"> </w:t>
      </w:r>
      <w:r w:rsidR="00DC48BD">
        <w:t xml:space="preserve">Je 4 Ø12 oben und unten </w:t>
      </w:r>
      <w:r w:rsidR="00072D0E">
        <w:t xml:space="preserve">entsprechen </w:t>
      </w:r>
      <w:r w:rsidR="00FC09FD">
        <w:t>4,5 </w:t>
      </w:r>
      <w:r w:rsidR="00072D0E">
        <w:t>cm² &gt;&gt; 1 cm² Mindestbewehrung</w:t>
      </w:r>
      <w:r w:rsidR="00721144">
        <w:t>, d</w:t>
      </w:r>
      <w:r w:rsidR="000A1E9A" w:rsidRPr="00E81B1B">
        <w:t>ie Bewehrung soll eine Schlaufe bilden, um eine ausreichende Nahtlänge zu erlauben</w:t>
      </w:r>
      <w:r w:rsidR="00072D0E">
        <w:t xml:space="preserve">. </w:t>
      </w:r>
      <w:r w:rsidR="00072D0E" w:rsidRPr="00E81B1B">
        <w:t xml:space="preserve">Steckbügel </w:t>
      </w:r>
      <w:r w:rsidR="003618C3">
        <w:t xml:space="preserve">im Bereich des Fertigteils </w:t>
      </w:r>
      <w:r w:rsidR="00072D0E" w:rsidRPr="00E81B1B">
        <w:t>bis Ø</w:t>
      </w:r>
      <w:r w:rsidR="00072D0E">
        <w:t xml:space="preserve"> </w:t>
      </w:r>
      <w:r w:rsidR="00072D0E" w:rsidRPr="00E81B1B">
        <w:t>8 sind möglich.</w:t>
      </w:r>
      <w:commentRangeEnd w:id="175"/>
      <w:r w:rsidR="00892C38">
        <w:rPr>
          <w:rStyle w:val="Kommentarzeichen"/>
        </w:rPr>
        <w:commentReference w:id="175"/>
      </w:r>
    </w:p>
    <w:p w14:paraId="05BBB285" w14:textId="7DE22529" w:rsidR="003618C3" w:rsidRPr="00E81B1B" w:rsidRDefault="003618C3" w:rsidP="007B714A">
      <w:del w:id="176" w:author="Marie" w:date="2022-01-26T22:50:00Z">
        <w:r w:rsidDel="00892C38">
          <w:delText xml:space="preserve">Eine </w:delText>
        </w:r>
        <w:r w:rsidR="00B85477" w:rsidDel="00892C38">
          <w:delText>Unterv</w:delText>
        </w:r>
        <w:r w:rsidDel="00892C38">
          <w:delText>ariante</w:delText>
        </w:r>
        <w:r w:rsidR="00B85477" w:rsidDel="00892C38">
          <w:delText xml:space="preserve"> ist eine</w:delText>
        </w:r>
      </w:del>
      <w:ins w:id="177" w:author="Marie" w:date="2022-01-26T22:50:00Z">
        <w:r w:rsidR="00892C38">
          <w:t>Neben der Schweißung ist es denkbar die Stahlbleche</w:t>
        </w:r>
      </w:ins>
      <w:r w:rsidR="00B85477">
        <w:t xml:space="preserve"> </w:t>
      </w:r>
      <w:r w:rsidR="00073B44">
        <w:t>s</w:t>
      </w:r>
      <w:r w:rsidR="00B85477">
        <w:t xml:space="preserve">tahlbaumäßig </w:t>
      </w:r>
      <w:ins w:id="178" w:author="Marie" w:date="2022-01-26T22:50:00Z">
        <w:r w:rsidR="00892C38">
          <w:t>mit Schrauben zu verbinden.</w:t>
        </w:r>
      </w:ins>
      <w:del w:id="179" w:author="Marie" w:date="2022-01-26T22:50:00Z">
        <w:r w:rsidR="00B85477" w:rsidDel="00892C38">
          <w:delText>geschraubte Verbindung</w:delText>
        </w:r>
        <w:r w:rsidR="00073B44" w:rsidDel="00892C38">
          <w:delText xml:space="preserve">, in </w:delText>
        </w:r>
        <w:r w:rsidR="00126E3E" w:rsidDel="00892C38">
          <w:delText>dem</w:delText>
        </w:r>
      </w:del>
      <w:r w:rsidR="00126E3E">
        <w:t xml:space="preserve"> </w:t>
      </w:r>
      <w:ins w:id="180" w:author="Marie" w:date="2022-01-26T22:51:00Z">
        <w:r w:rsidR="00892C38">
          <w:t>D</w:t>
        </w:r>
      </w:ins>
      <w:del w:id="181" w:author="Marie" w:date="2022-01-26T22:51:00Z">
        <w:r w:rsidR="00126E3E" w:rsidDel="00892C38">
          <w:delText>d</w:delText>
        </w:r>
      </w:del>
      <w:r w:rsidR="00126E3E">
        <w:t xml:space="preserve">ie </w:t>
      </w:r>
      <w:commentRangeStart w:id="182"/>
      <w:r w:rsidR="00126E3E">
        <w:t xml:space="preserve">Toleranzen der Fertigung </w:t>
      </w:r>
      <w:ins w:id="183" w:author="Marie" w:date="2022-01-26T22:51:00Z">
        <w:r w:rsidR="00892C38">
          <w:t xml:space="preserve">können </w:t>
        </w:r>
      </w:ins>
      <w:r w:rsidR="00126E3E">
        <w:t>durch Langlöcher ausgeglichen und über eine vorgespannte G</w:t>
      </w:r>
      <w:ins w:id="184" w:author="Marie" w:date="2022-01-26T22:51:00Z">
        <w:r w:rsidR="00892C38">
          <w:t>leitverbindung</w:t>
        </w:r>
      </w:ins>
      <w:del w:id="185" w:author="Marie" w:date="2022-01-26T22:51:00Z">
        <w:r w:rsidR="00126E3E" w:rsidDel="00892C38">
          <w:delText>V – Verbindung</w:delText>
        </w:r>
      </w:del>
      <w:r w:rsidR="00126E3E">
        <w:t xml:space="preserve"> </w:t>
      </w:r>
      <w:r w:rsidR="004516C6">
        <w:t>schlupffrei angeschlossen werden können</w:t>
      </w:r>
      <w:commentRangeEnd w:id="182"/>
      <w:r w:rsidR="00892C38">
        <w:rPr>
          <w:rStyle w:val="Kommentarzeichen"/>
        </w:rPr>
        <w:commentReference w:id="182"/>
      </w:r>
      <w:r w:rsidR="004516C6">
        <w:t xml:space="preserve">. </w:t>
      </w:r>
      <w:r w:rsidR="00342623">
        <w:t xml:space="preserve">Die Raumforderung dieser Konstruktion ist größer und </w:t>
      </w:r>
      <w:r w:rsidR="00386F79">
        <w:t xml:space="preserve">erst </w:t>
      </w:r>
      <w:ins w:id="186" w:author="Marie" w:date="2022-01-26T22:52:00Z">
        <w:r w:rsidR="00892C38">
          <w:t xml:space="preserve">ab einer Plattenstärke von </w:t>
        </w:r>
      </w:ins>
      <w:del w:id="187" w:author="Marie" w:date="2022-01-26T22:52:00Z">
        <w:r w:rsidR="00386F79" w:rsidDel="00892C38">
          <w:delText xml:space="preserve">mit </w:delText>
        </w:r>
      </w:del>
      <w:r w:rsidR="00386F79">
        <w:t>12</w:t>
      </w:r>
      <w:ins w:id="188" w:author="Marie" w:date="2022-01-26T22:52:00Z">
        <w:r w:rsidR="00892C38">
          <w:t xml:space="preserve"> c</w:t>
        </w:r>
      </w:ins>
      <w:del w:id="189" w:author="Marie" w:date="2022-01-26T22:52:00Z">
        <w:r w:rsidR="00386F79" w:rsidDel="00892C38">
          <w:delText>0m</w:delText>
        </w:r>
      </w:del>
      <w:r w:rsidR="00386F79">
        <w:t xml:space="preserve">m oder mehr </w:t>
      </w:r>
      <w:del w:id="190" w:author="Marie" w:date="2022-01-26T22:52:00Z">
        <w:r w:rsidR="00386F79" w:rsidDel="00892C38">
          <w:delText xml:space="preserve">Plattenstärke </w:delText>
        </w:r>
      </w:del>
      <w:r w:rsidR="00386F79">
        <w:t>sinnvoll zu realisieren.</w:t>
      </w:r>
    </w:p>
    <w:p w14:paraId="45FC0C79" w14:textId="77777777" w:rsidR="002C4D71" w:rsidRDefault="002C4D71">
      <w:pPr>
        <w:spacing w:before="0" w:after="160" w:line="259" w:lineRule="auto"/>
        <w:jc w:val="left"/>
        <w:rPr>
          <w:rFonts w:ascii="Myriad Pro Light" w:eastAsiaTheme="majorEastAsia" w:hAnsi="Myriad Pro Light" w:cstheme="majorBidi"/>
          <w:b/>
          <w:sz w:val="24"/>
          <w:szCs w:val="26"/>
        </w:rPr>
      </w:pPr>
      <w:r>
        <w:br w:type="page"/>
      </w:r>
    </w:p>
    <w:p w14:paraId="72E7D584" w14:textId="0A753461" w:rsidR="007B714A" w:rsidRPr="00386F79" w:rsidRDefault="007B714A">
      <w:pPr>
        <w:pStyle w:val="berschrift2"/>
        <w:numPr>
          <w:ilvl w:val="2"/>
          <w:numId w:val="29"/>
        </w:numPr>
        <w:pPrChange w:id="191" w:author="Carsten Hein" w:date="2022-01-03T11:34:00Z">
          <w:pPr>
            <w:pStyle w:val="berschrift2"/>
            <w:numPr>
              <w:ilvl w:val="1"/>
              <w:numId w:val="29"/>
            </w:numPr>
            <w:ind w:left="576" w:hanging="576"/>
          </w:pPr>
        </w:pPrChange>
      </w:pPr>
      <w:bookmarkStart w:id="192" w:name="_Toc93048304"/>
      <w:r w:rsidRPr="00386F79">
        <w:lastRenderedPageBreak/>
        <w:t>Bewehrungs</w:t>
      </w:r>
      <w:r w:rsidR="002C4D71">
        <w:t xml:space="preserve">verbindung über </w:t>
      </w:r>
      <w:del w:id="193" w:author="Marie" w:date="2022-01-26T22:53:00Z">
        <w:r w:rsidR="002C4D71" w:rsidDel="00A96401">
          <w:delText>K</w:delText>
        </w:r>
        <w:commentRangeStart w:id="194"/>
        <w:r w:rsidR="00386F79" w:rsidDel="00A96401">
          <w:delText>oppler</w:delText>
        </w:r>
      </w:del>
      <w:bookmarkEnd w:id="192"/>
      <w:ins w:id="195" w:author="Marie" w:date="2022-01-26T22:53:00Z">
        <w:r w:rsidR="00A96401">
          <w:t>Koppelelemente</w:t>
        </w:r>
        <w:commentRangeEnd w:id="194"/>
        <w:r w:rsidR="00A96401">
          <w:rPr>
            <w:rStyle w:val="Kommentarzeichen"/>
            <w:rFonts w:ascii="Myriad Pro" w:eastAsiaTheme="minorHAnsi" w:hAnsi="Myriad Pro" w:cstheme="minorBidi"/>
            <w:b w:val="0"/>
          </w:rPr>
          <w:commentReference w:id="194"/>
        </w:r>
      </w:ins>
    </w:p>
    <w:p w14:paraId="42F71BE5" w14:textId="77777777" w:rsidR="007B714A" w:rsidRPr="00E81B1B" w:rsidRDefault="007B714A" w:rsidP="007B714A">
      <w:commentRangeStart w:id="196"/>
      <w:commentRangeStart w:id="197"/>
      <w:r w:rsidRPr="00E81B1B">
        <w:rPr>
          <w:noProof/>
          <w:lang w:eastAsia="de-DE"/>
        </w:rPr>
        <w:drawing>
          <wp:inline distT="0" distB="0" distL="0" distR="0" wp14:anchorId="036168D5" wp14:editId="4AFF5B77">
            <wp:extent cx="5039995" cy="4923155"/>
            <wp:effectExtent l="0" t="0" r="8255" b="0"/>
            <wp:docPr id="1079579668" name="Picture 107957966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8" name="Picture 1079579668" descr="Diagram, engineering drawing&#10;&#10;Description automatically generated"/>
                    <pic:cNvPicPr/>
                  </pic:nvPicPr>
                  <pic:blipFill>
                    <a:blip r:embed="rId18"/>
                    <a:stretch>
                      <a:fillRect/>
                    </a:stretch>
                  </pic:blipFill>
                  <pic:spPr>
                    <a:xfrm>
                      <a:off x="0" y="0"/>
                      <a:ext cx="5039995" cy="4923155"/>
                    </a:xfrm>
                    <a:prstGeom prst="rect">
                      <a:avLst/>
                    </a:prstGeom>
                  </pic:spPr>
                </pic:pic>
              </a:graphicData>
            </a:graphic>
          </wp:inline>
        </w:drawing>
      </w:r>
      <w:commentRangeEnd w:id="196"/>
      <w:r>
        <w:rPr>
          <w:rStyle w:val="Kommentarzeichen"/>
        </w:rPr>
        <w:commentReference w:id="196"/>
      </w:r>
      <w:commentRangeEnd w:id="197"/>
      <w:r w:rsidR="005F04BE">
        <w:rPr>
          <w:rStyle w:val="Kommentarzeichen"/>
        </w:rPr>
        <w:commentReference w:id="197"/>
      </w:r>
    </w:p>
    <w:p w14:paraId="1CF5EC3F" w14:textId="014B0CAD" w:rsidR="007B714A" w:rsidRPr="00E81B1B" w:rsidRDefault="007B714A" w:rsidP="007B714A">
      <w:pPr>
        <w:pStyle w:val="Beschriftung"/>
      </w:pPr>
      <w:bookmarkStart w:id="199" w:name="_Toc93048403"/>
      <w:r w:rsidRPr="00E81B1B">
        <w:t xml:space="preserve">Abbildung </w:t>
      </w:r>
      <w:r>
        <w:fldChar w:fldCharType="begin"/>
      </w:r>
      <w:r>
        <w:instrText>SEQ Abbildung \* ARABIC</w:instrText>
      </w:r>
      <w:r>
        <w:fldChar w:fldCharType="separate"/>
      </w:r>
      <w:r w:rsidR="00916225">
        <w:rPr>
          <w:noProof/>
        </w:rPr>
        <w:t>73</w:t>
      </w:r>
      <w:r>
        <w:fldChar w:fldCharType="end"/>
      </w:r>
      <w:r w:rsidRPr="00E81B1B">
        <w:t xml:space="preserve"> </w:t>
      </w:r>
      <w:r w:rsidR="0086092F">
        <w:t xml:space="preserve">Aufsicht und Schnitt: </w:t>
      </w:r>
      <w:r w:rsidRPr="00E81B1B">
        <w:t>Kopplung der Deckenelemente durch Kopplungselemente für die Bewehrung</w:t>
      </w:r>
      <w:bookmarkEnd w:id="199"/>
    </w:p>
    <w:p w14:paraId="2174EE60" w14:textId="2F8F5F2F" w:rsidR="007B714A" w:rsidRPr="00E81B1B" w:rsidRDefault="007B714A" w:rsidP="007B714A">
      <w:r w:rsidRPr="00E81B1B">
        <w:t xml:space="preserve">Bewehrungsanschlüsse von bspw. BGW oder HALFEN (siehe Abbildung oben) erlauben eine hohe Montageflexibilität und einen geringen Aufwand auf der Baustelle. </w:t>
      </w:r>
      <w:ins w:id="200" w:author="Marie" w:date="2022-01-26T22:54:00Z">
        <w:r w:rsidR="00A96401">
          <w:t>Wie zuvor bei der Var</w:t>
        </w:r>
      </w:ins>
      <w:ins w:id="201" w:author="Marie" w:date="2022-01-26T22:55:00Z">
        <w:r w:rsidR="00A96401">
          <w:t xml:space="preserve">iante mit Stahlbelchen wird die Randbewehrung bereits im Werk einbetoniert. Auch hier werden </w:t>
        </w:r>
      </w:ins>
      <w:del w:id="202" w:author="Marie" w:date="2022-01-26T22:55:00Z">
        <w:r w:rsidRPr="00E81B1B" w:rsidDel="00A96401">
          <w:delText>B</w:delText>
        </w:r>
      </w:del>
      <w:ins w:id="203" w:author="Marie" w:date="2022-01-26T22:55:00Z">
        <w:r w:rsidR="00A96401">
          <w:t>b</w:t>
        </w:r>
      </w:ins>
      <w:r w:rsidRPr="00E81B1B">
        <w:t xml:space="preserve">ei der Betonage </w:t>
      </w:r>
      <w:proofErr w:type="spellStart"/>
      <w:r w:rsidRPr="00E81B1B">
        <w:t>werden</w:t>
      </w:r>
      <w:del w:id="204" w:author="Marie" w:date="2022-01-26T22:53:00Z">
        <w:r w:rsidRPr="00E81B1B" w:rsidDel="00A96401">
          <w:delText xml:space="preserve"> </w:delText>
        </w:r>
      </w:del>
      <w:r w:rsidRPr="00E81B1B">
        <w:t>die</w:t>
      </w:r>
      <w:proofErr w:type="spellEnd"/>
      <w:r w:rsidRPr="00E81B1B">
        <w:t xml:space="preserve"> Plattenecken ausgespart</w:t>
      </w:r>
      <w:ins w:id="205" w:author="Marie" w:date="2022-01-26T22:55:00Z">
        <w:r w:rsidR="00CB32B1">
          <w:t xml:space="preserve">. Die Randbewehrung </w:t>
        </w:r>
      </w:ins>
      <w:ins w:id="206" w:author="Marie" w:date="2022-01-26T22:59:00Z">
        <w:r w:rsidR="00CB32B1">
          <w:t>stehen</w:t>
        </w:r>
      </w:ins>
      <w:ins w:id="207" w:author="Marie" w:date="2022-01-26T22:55:00Z">
        <w:r w:rsidR="00CB32B1">
          <w:t xml:space="preserve"> aus dem Beton in den ausgesparten Eckbereich</w:t>
        </w:r>
      </w:ins>
      <w:ins w:id="208" w:author="Marie" w:date="2022-01-26T22:59:00Z">
        <w:r w:rsidR="00CB32B1">
          <w:t xml:space="preserve"> vor</w:t>
        </w:r>
      </w:ins>
      <w:ins w:id="209" w:author="Marie" w:date="2022-01-26T22:55:00Z">
        <w:r w:rsidR="00CB32B1">
          <w:t>.</w:t>
        </w:r>
      </w:ins>
      <w:del w:id="210" w:author="Marie" w:date="2022-01-26T22:54:00Z">
        <w:r w:rsidRPr="00E81B1B" w:rsidDel="00A96401">
          <w:delText>, sodass die</w:delText>
        </w:r>
      </w:del>
      <w:del w:id="211" w:author="Marie" w:date="2022-01-26T22:55:00Z">
        <w:r w:rsidRPr="00E81B1B" w:rsidDel="00CB32B1">
          <w:delText xml:space="preserve"> Randbewehrung in diesen Bereichen zugänglich bleibt</w:delText>
        </w:r>
      </w:del>
      <w:del w:id="212" w:author="Marie" w:date="2022-01-26T22:56:00Z">
        <w:r w:rsidRPr="00E81B1B" w:rsidDel="00CB32B1">
          <w:delText>.</w:delText>
        </w:r>
      </w:del>
      <w:r w:rsidRPr="00E81B1B">
        <w:t xml:space="preserve"> </w:t>
      </w:r>
      <w:ins w:id="213" w:author="Marie" w:date="2022-01-26T22:58:00Z">
        <w:r w:rsidR="00CB32B1">
          <w:t xml:space="preserve">Je nach Wahl des Koppelelements </w:t>
        </w:r>
      </w:ins>
      <w:ins w:id="214" w:author="Marie" w:date="2022-01-26T22:59:00Z">
        <w:r w:rsidR="00CB32B1">
          <w:t>ragen die Eisen als freies Stabende hervor oder sind zu einer Schlaufe gebogen</w:t>
        </w:r>
      </w:ins>
      <w:ins w:id="215" w:author="Marie" w:date="2022-01-26T23:00:00Z">
        <w:r w:rsidR="00CB32B1">
          <w:t>.</w:t>
        </w:r>
      </w:ins>
      <w:del w:id="216" w:author="Marie" w:date="2022-01-26T22:59:00Z">
        <w:r w:rsidRPr="00E81B1B" w:rsidDel="00CB32B1">
          <w:delText>Die</w:delText>
        </w:r>
      </w:del>
      <w:del w:id="217" w:author="Marie" w:date="2022-01-26T22:58:00Z">
        <w:r w:rsidRPr="00E81B1B" w:rsidDel="00CB32B1">
          <w:delText xml:space="preserve"> </w:delText>
        </w:r>
      </w:del>
      <w:del w:id="218" w:author="Marie" w:date="2022-01-26T22:59:00Z">
        <w:r w:rsidRPr="00E81B1B" w:rsidDel="00CB32B1">
          <w:delText xml:space="preserve">Eisen </w:delText>
        </w:r>
      </w:del>
      <w:del w:id="219" w:author="Marie" w:date="2022-01-26T23:00:00Z">
        <w:r w:rsidRPr="00E81B1B" w:rsidDel="00CB32B1">
          <w:delText>ragen je nach Wahl des Kopplungselements entweder als Schlaufe oder als freies Stabende aus dem Beton hervor</w:delText>
        </w:r>
      </w:del>
      <w:r w:rsidRPr="00E81B1B">
        <w:t xml:space="preserve">. Bei schmalen Trägern oder ungeraden Stabanzahlen ist die Variante mit freien Stabenden zu bevorzugen. Benachbarte Fertigteile können im Bauwerk direkt nach dem Einheben gekoppelt werden. </w:t>
      </w:r>
      <w:ins w:id="220" w:author="Marie" w:date="2022-01-26T23:04:00Z">
        <w:r w:rsidR="00CB32B1">
          <w:t>Die Variante ist in der Herstellung somit schneller und weniger aufwändig als die Lösung mi</w:t>
        </w:r>
      </w:ins>
      <w:ins w:id="221" w:author="Marie" w:date="2022-01-26T23:05:00Z">
        <w:r w:rsidR="00CB32B1">
          <w:t xml:space="preserve">t Ortbeton-Ringbalken oder geschweißten </w:t>
        </w:r>
        <w:proofErr w:type="spellStart"/>
        <w:r w:rsidR="00CB32B1">
          <w:t>Stahlbelchen.</w:t>
        </w:r>
      </w:ins>
      <w:commentRangeStart w:id="222"/>
      <w:r w:rsidRPr="00E81B1B">
        <w:t>Wie</w:t>
      </w:r>
      <w:proofErr w:type="spellEnd"/>
      <w:r w:rsidRPr="00E81B1B">
        <w:t xml:space="preserve"> bereits bei der Stahlblech Variante kann die Öffnung durch eine </w:t>
      </w:r>
      <w:r w:rsidR="002C4D71">
        <w:t>Brandschutzplatte</w:t>
      </w:r>
      <w:del w:id="223" w:author="Marie" w:date="2022-01-26T23:00:00Z">
        <w:r w:rsidR="002C4D71" w:rsidDel="00CB32B1">
          <w:delText>/</w:delText>
        </w:r>
      </w:del>
      <w:ins w:id="224" w:author="Marie" w:date="2022-01-26T23:00:00Z">
        <w:r w:rsidR="00CB32B1">
          <w:t xml:space="preserve"> oder </w:t>
        </w:r>
      </w:ins>
      <w:r w:rsidR="002C4D71">
        <w:t xml:space="preserve">einen </w:t>
      </w:r>
      <w:r w:rsidRPr="00E81B1B">
        <w:t>Faserbetondeckel abgedeckt werden</w:t>
      </w:r>
      <w:ins w:id="225" w:author="Marie" w:date="2022-01-26T23:00:00Z">
        <w:r w:rsidR="00CB32B1">
          <w:t xml:space="preserve"> oder</w:t>
        </w:r>
      </w:ins>
      <w:del w:id="226" w:author="Marie" w:date="2022-01-26T23:00:00Z">
        <w:r w:rsidR="00461D1C" w:rsidDel="00CB32B1">
          <w:delText xml:space="preserve"> bzw</w:delText>
        </w:r>
        <w:r w:rsidRPr="00E81B1B" w:rsidDel="00CB32B1">
          <w:delText>.</w:delText>
        </w:r>
      </w:del>
      <w:commentRangeEnd w:id="222"/>
      <w:r w:rsidR="00461D1C">
        <w:t xml:space="preserve"> vergossen werden.</w:t>
      </w:r>
      <w:r w:rsidRPr="00E81B1B">
        <w:rPr>
          <w:rStyle w:val="Kommentarzeichen"/>
        </w:rPr>
        <w:commentReference w:id="222"/>
      </w:r>
      <w:commentRangeStart w:id="227"/>
      <w:r w:rsidR="00461D1C">
        <w:t xml:space="preserve"> Wie bei der vorherigen Variante ist die Plattenfuge zu vergießen</w:t>
      </w:r>
      <w:r w:rsidR="00775D07">
        <w:t>.</w:t>
      </w:r>
      <w:commentRangeEnd w:id="227"/>
      <w:r w:rsidR="00CB32B1">
        <w:rPr>
          <w:rStyle w:val="Kommentarzeichen"/>
        </w:rPr>
        <w:commentReference w:id="227"/>
      </w:r>
    </w:p>
    <w:p w14:paraId="1DE9A947" w14:textId="00B21912" w:rsidR="007B714A" w:rsidRPr="00E81B1B" w:rsidRDefault="007B714A" w:rsidP="007B714A">
      <w:r w:rsidRPr="00E81B1B">
        <w:t xml:space="preserve">Die </w:t>
      </w:r>
      <w:ins w:id="228" w:author="Marie" w:date="2022-01-26T23:01:00Z">
        <w:r w:rsidR="00CB32B1">
          <w:t>Kopplungselemente</w:t>
        </w:r>
      </w:ins>
      <w:del w:id="229" w:author="Marie" w:date="2022-01-26T23:01:00Z">
        <w:r w:rsidRPr="00E81B1B" w:rsidDel="00CB32B1">
          <w:delText>Bewehrungsanschlüsse</w:delText>
        </w:r>
      </w:del>
      <w:r w:rsidRPr="00E81B1B">
        <w:t xml:space="preserve"> sind lösbar und ermöglichen einen vollständigen Rückbau. Eine regelmäßige Überwachung der </w:t>
      </w:r>
      <w:commentRangeStart w:id="230"/>
      <w:r w:rsidRPr="00E81B1B">
        <w:t>Verbindungsmittel ist notwendig.</w:t>
      </w:r>
      <w:commentRangeEnd w:id="230"/>
      <w:r w:rsidR="00CB32B1">
        <w:rPr>
          <w:rStyle w:val="Kommentarzeichen"/>
        </w:rPr>
        <w:commentReference w:id="230"/>
      </w:r>
    </w:p>
    <w:p w14:paraId="280FB873" w14:textId="7D4309E2" w:rsidR="007B714A" w:rsidRPr="00E81B1B" w:rsidRDefault="007B714A" w:rsidP="007B714A">
      <w:r w:rsidRPr="00E81B1B">
        <w:t xml:space="preserve">Bei der Verwendung vom </w:t>
      </w:r>
      <w:commentRangeStart w:id="231"/>
      <w:r w:rsidRPr="00E81B1B">
        <w:t xml:space="preserve">BGW-Bügelschloss </w:t>
      </w:r>
      <w:commentRangeEnd w:id="231"/>
      <w:r w:rsidR="00CB32B1">
        <w:rPr>
          <w:rStyle w:val="Kommentarzeichen"/>
        </w:rPr>
        <w:commentReference w:id="231"/>
      </w:r>
      <w:ins w:id="232" w:author="Marie" w:date="2022-01-26T23:03:00Z">
        <w:r w:rsidR="00CB32B1">
          <w:t xml:space="preserve">ist </w:t>
        </w:r>
      </w:ins>
      <w:del w:id="233" w:author="Marie" w:date="2022-01-26T23:03:00Z">
        <w:r w:rsidRPr="00E81B1B" w:rsidDel="00CB32B1">
          <w:delText>sind</w:delText>
        </w:r>
      </w:del>
      <w:r w:rsidRPr="00E81B1B">
        <w:t xml:space="preserve"> die Randbewehrung auf 4 Ø12 </w:t>
      </w:r>
      <w:r w:rsidR="0005475F">
        <w:t>(</w:t>
      </w:r>
      <w:del w:id="234" w:author="Marie" w:date="2022-01-26T23:03:00Z">
        <w:r w:rsidR="0005475F" w:rsidDel="00CB32B1">
          <w:delText xml:space="preserve">entsprechend </w:delText>
        </w:r>
      </w:del>
      <w:ins w:id="235" w:author="Marie" w:date="2022-01-26T23:03:00Z">
        <w:r w:rsidR="00CB32B1">
          <w:t xml:space="preserve">entspricht </w:t>
        </w:r>
      </w:ins>
      <w:r w:rsidR="0005475F">
        <w:t xml:space="preserve">4,52 cm²) </w:t>
      </w:r>
      <w:r w:rsidRPr="00E81B1B">
        <w:t>bzw. 2 Ø16</w:t>
      </w:r>
      <w:r w:rsidR="0005475F">
        <w:t xml:space="preserve"> (</w:t>
      </w:r>
      <w:del w:id="236" w:author="Marie" w:date="2022-01-26T23:03:00Z">
        <w:r w:rsidR="0005475F" w:rsidDel="00CB32B1">
          <w:delText xml:space="preserve">entsprechend </w:delText>
        </w:r>
      </w:del>
      <w:ins w:id="237" w:author="Marie" w:date="2022-01-26T23:03:00Z">
        <w:r w:rsidR="00CB32B1">
          <w:t xml:space="preserve">entspricht </w:t>
        </w:r>
      </w:ins>
      <w:r w:rsidR="0005475F">
        <w:t>4,0 cm²)</w:t>
      </w:r>
      <w:commentRangeStart w:id="238"/>
      <w:r w:rsidRPr="00E81B1B">
        <w:t xml:space="preserve"> begrenzt</w:t>
      </w:r>
      <w:commentRangeEnd w:id="238"/>
      <w:r w:rsidR="00CB32B1">
        <w:rPr>
          <w:rStyle w:val="Kommentarzeichen"/>
        </w:rPr>
        <w:commentReference w:id="238"/>
      </w:r>
      <w:r w:rsidRPr="00E81B1B">
        <w:t xml:space="preserve">. Der </w:t>
      </w:r>
      <w:commentRangeStart w:id="239"/>
      <w:r w:rsidRPr="00E81B1B">
        <w:t xml:space="preserve">HALFEN MBT </w:t>
      </w:r>
      <w:commentRangeEnd w:id="239"/>
      <w:r w:rsidR="00CB32B1">
        <w:rPr>
          <w:rStyle w:val="Kommentarzeichen"/>
        </w:rPr>
        <w:commentReference w:id="239"/>
      </w:r>
      <w:r w:rsidRPr="00E81B1B">
        <w:t xml:space="preserve">ist für ungerade Stabanzahl geeignet. </w:t>
      </w:r>
    </w:p>
    <w:p w14:paraId="3D17E987" w14:textId="77777777" w:rsidR="00D16B5A" w:rsidRDefault="00D16B5A">
      <w:pPr>
        <w:spacing w:before="0" w:after="160" w:line="259" w:lineRule="auto"/>
        <w:jc w:val="left"/>
        <w:rPr>
          <w:rFonts w:ascii="Myriad Pro Light" w:eastAsiaTheme="majorEastAsia" w:hAnsi="Myriad Pro Light" w:cstheme="majorBidi"/>
          <w:b/>
          <w:sz w:val="24"/>
          <w:szCs w:val="26"/>
          <w:highlight w:val="yellow"/>
        </w:rPr>
      </w:pPr>
      <w:r>
        <w:rPr>
          <w:highlight w:val="yellow"/>
        </w:rPr>
        <w:lastRenderedPageBreak/>
        <w:br w:type="page"/>
      </w:r>
    </w:p>
    <w:p w14:paraId="40A237A0" w14:textId="1BBFA124" w:rsidR="007B714A" w:rsidRPr="00DE0294" w:rsidRDefault="007B714A">
      <w:pPr>
        <w:pStyle w:val="berschrift2"/>
        <w:numPr>
          <w:ilvl w:val="2"/>
          <w:numId w:val="29"/>
        </w:numPr>
        <w:pPrChange w:id="240" w:author="Carsten Hein" w:date="2022-01-03T11:34:00Z">
          <w:pPr>
            <w:pStyle w:val="berschrift2"/>
            <w:numPr>
              <w:ilvl w:val="1"/>
              <w:numId w:val="29"/>
            </w:numPr>
            <w:ind w:left="576" w:hanging="576"/>
          </w:pPr>
        </w:pPrChange>
      </w:pPr>
      <w:bookmarkStart w:id="241" w:name="_Toc93048305"/>
      <w:r w:rsidRPr="00DE0294">
        <w:lastRenderedPageBreak/>
        <w:t>Fugenbemessung</w:t>
      </w:r>
      <w:bookmarkEnd w:id="241"/>
    </w:p>
    <w:p w14:paraId="2A3CD6C2" w14:textId="6B1F0402" w:rsidR="007B714A" w:rsidRPr="00E81B1B" w:rsidRDefault="007B714A" w:rsidP="007B714A">
      <w:commentRangeStart w:id="242"/>
      <w:r w:rsidRPr="00E81B1B">
        <w:t xml:space="preserve">Die Fugen werden </w:t>
      </w:r>
      <w:commentRangeEnd w:id="242"/>
      <w:r w:rsidR="00F669BA">
        <w:rPr>
          <w:rStyle w:val="Kommentarzeichen"/>
        </w:rPr>
        <w:commentReference w:id="242"/>
      </w:r>
      <w:r w:rsidR="00D16B5A">
        <w:t xml:space="preserve">in Anlehnung an </w:t>
      </w:r>
      <w:r w:rsidR="00D16B5A" w:rsidRPr="004D06EB">
        <w:t>DIN EN 1992-1-1:2011-01</w:t>
      </w:r>
      <w:r w:rsidR="00D16B5A">
        <w:t xml:space="preserve">, Abschnitt </w:t>
      </w:r>
      <w:r w:rsidR="00B827AC">
        <w:t>6.2.5</w:t>
      </w:r>
      <w:r w:rsidR="00D16B5A">
        <w:t xml:space="preserve"> </w:t>
      </w:r>
      <w:r w:rsidRPr="00E81B1B">
        <w:t>geplant</w:t>
      </w:r>
      <w:r w:rsidR="002F0035">
        <w:t>.</w:t>
      </w:r>
      <w:commentRangeStart w:id="243"/>
      <w:r w:rsidR="002F0035">
        <w:t xml:space="preserve"> Die Fugen werden „rau“ ausgeführt</w:t>
      </w:r>
      <w:r w:rsidRPr="00E81B1B">
        <w:t xml:space="preserve">, um Flexibilität und Zirkularität zu </w:t>
      </w:r>
      <w:r w:rsidR="004C3C74">
        <w:t>gewährleisten</w:t>
      </w:r>
      <w:r w:rsidRPr="00E81B1B">
        <w:t xml:space="preserve">. </w:t>
      </w:r>
      <w:commentRangeEnd w:id="243"/>
      <w:r w:rsidR="00F669BA">
        <w:rPr>
          <w:rStyle w:val="Kommentarzeichen"/>
        </w:rPr>
        <w:commentReference w:id="243"/>
      </w:r>
      <w:r w:rsidRPr="00E81B1B">
        <w:t>Die Fuge ist für Schubkräfte parallel zur Fugenebene nachzuweisen. Der Nachweis ist nach DIN EN 1992-1-1/NA zu führen.</w:t>
      </w:r>
      <w:r w:rsidR="00A20DD7">
        <w:t xml:space="preserve"> </w:t>
      </w:r>
    </w:p>
    <w:p w14:paraId="4D308AB8" w14:textId="569B8482" w:rsidR="00382721" w:rsidRPr="00E44300" w:rsidRDefault="00382721" w:rsidP="00F669BA">
      <w:pPr>
        <w:ind w:left="709" w:firstLine="709"/>
      </w:pPr>
      <w:proofErr w:type="spellStart"/>
      <w:r w:rsidRPr="00F669BA">
        <w:t>n</w:t>
      </w:r>
      <w:r w:rsidRPr="00F669BA">
        <w:rPr>
          <w:vertAlign w:val="subscript"/>
        </w:rPr>
        <w:t>Rdi</w:t>
      </w:r>
      <w:proofErr w:type="spellEnd"/>
      <w:r w:rsidRPr="00E44300">
        <w:t xml:space="preserve"> </w:t>
      </w:r>
      <w:r w:rsidR="009A0433">
        <w:tab/>
      </w:r>
      <w:r w:rsidRPr="00E44300">
        <w:t>= c</w:t>
      </w:r>
      <w:r w:rsidR="00937514" w:rsidRPr="00E44300">
        <w:t xml:space="preserve"> • </w:t>
      </w:r>
      <w:proofErr w:type="spellStart"/>
      <w:r w:rsidRPr="00E44300">
        <w:t>f</w:t>
      </w:r>
      <w:r w:rsidRPr="00F669BA">
        <w:rPr>
          <w:vertAlign w:val="subscript"/>
        </w:rPr>
        <w:t>ctd</w:t>
      </w:r>
      <w:proofErr w:type="spellEnd"/>
      <w:r w:rsidRPr="00E44300">
        <w:t xml:space="preserve"> + </w:t>
      </w:r>
      <w:r w:rsidRPr="00E44300">
        <w:rPr>
          <w:rFonts w:cs="Myriad Pro"/>
        </w:rPr>
        <w:t>μ</w:t>
      </w:r>
      <w:r w:rsidR="00F174BB" w:rsidRPr="00E44300">
        <w:t xml:space="preserve"> • </w:t>
      </w:r>
      <w:proofErr w:type="spellStart"/>
      <w:r w:rsidRPr="00E44300">
        <w:rPr>
          <w:rFonts w:cs="Myriad Pro"/>
        </w:rPr>
        <w:t>σ</w:t>
      </w:r>
      <w:r w:rsidRPr="00F669BA">
        <w:rPr>
          <w:vertAlign w:val="subscript"/>
        </w:rPr>
        <w:t>n</w:t>
      </w:r>
      <w:proofErr w:type="spellEnd"/>
      <w:r w:rsidRPr="00E44300">
        <w:t xml:space="preserve"> + </w:t>
      </w:r>
      <w:r w:rsidRPr="00E44300">
        <w:rPr>
          <w:rFonts w:cs="Myriad Pro"/>
        </w:rPr>
        <w:t>ρ</w:t>
      </w:r>
      <w:r w:rsidR="00522032" w:rsidRPr="00E44300">
        <w:rPr>
          <w:rFonts w:cs="Myriad Pro"/>
        </w:rPr>
        <w:t xml:space="preserve"> • </w:t>
      </w:r>
      <w:proofErr w:type="spellStart"/>
      <w:r w:rsidRPr="00E44300">
        <w:t>f</w:t>
      </w:r>
      <w:r w:rsidRPr="00F669BA">
        <w:rPr>
          <w:vertAlign w:val="subscript"/>
        </w:rPr>
        <w:t>yd</w:t>
      </w:r>
      <w:proofErr w:type="spellEnd"/>
      <w:r w:rsidRPr="00E44300">
        <w:t xml:space="preserve"> </w:t>
      </w:r>
      <w:r w:rsidR="00522032" w:rsidRPr="00E44300">
        <w:t xml:space="preserve">• </w:t>
      </w:r>
      <w:r w:rsidRPr="00E44300">
        <w:t>(</w:t>
      </w:r>
      <w:r w:rsidRPr="00E44300">
        <w:rPr>
          <w:rFonts w:cs="Myriad Pro"/>
        </w:rPr>
        <w:t>μ</w:t>
      </w:r>
      <w:r w:rsidRPr="00E44300">
        <w:t xml:space="preserve"> </w:t>
      </w:r>
      <w:r w:rsidR="00522032" w:rsidRPr="00E44300">
        <w:t>•</w:t>
      </w:r>
      <w:r w:rsidRPr="00E44300">
        <w:t xml:space="preserve"> sin </w:t>
      </w:r>
      <w:r w:rsidRPr="00E44300">
        <w:rPr>
          <w:rFonts w:cs="Myriad Pro"/>
        </w:rPr>
        <w:t>α</w:t>
      </w:r>
      <w:r w:rsidRPr="00E44300">
        <w:t xml:space="preserve"> + cos </w:t>
      </w:r>
      <w:r w:rsidRPr="00E44300">
        <w:rPr>
          <w:rFonts w:cs="Myriad Pro"/>
        </w:rPr>
        <w:t>α</w:t>
      </w:r>
      <w:r w:rsidRPr="00E44300">
        <w:t xml:space="preserve">) </w:t>
      </w:r>
      <w:r w:rsidRPr="00E44300">
        <w:rPr>
          <w:rFonts w:cs="Myriad Pro"/>
        </w:rPr>
        <w:t>≤</w:t>
      </w:r>
      <w:r w:rsidRPr="00E44300">
        <w:t xml:space="preserve"> 0,5 </w:t>
      </w:r>
      <w:r w:rsidR="00DB6440" w:rsidRPr="00E44300">
        <w:t>•</w:t>
      </w:r>
      <w:r w:rsidRPr="00E44300">
        <w:rPr>
          <w:rFonts w:ascii="Cambria Math" w:hAnsi="Cambria Math" w:cs="Cambria Math"/>
        </w:rPr>
        <w:t>⋅</w:t>
      </w:r>
      <w:r w:rsidR="00DB6440" w:rsidRPr="00E44300">
        <w:rPr>
          <w:rFonts w:cs="Myriad Pro"/>
        </w:rPr>
        <w:t>n</w:t>
      </w:r>
      <w:r w:rsidRPr="00E44300">
        <w:t xml:space="preserve"> </w:t>
      </w:r>
      <w:r w:rsidR="00DB6440" w:rsidRPr="00F669BA">
        <w:rPr>
          <w:rFonts w:cs="Cambria Math"/>
        </w:rPr>
        <w:t>•</w:t>
      </w:r>
      <w:r w:rsidRPr="00E44300">
        <w:t xml:space="preserve"> </w:t>
      </w:r>
      <w:proofErr w:type="spellStart"/>
      <w:r w:rsidRPr="00E44300">
        <w:t>f</w:t>
      </w:r>
      <w:r w:rsidRPr="00F669BA">
        <w:rPr>
          <w:vertAlign w:val="subscript"/>
        </w:rPr>
        <w:t>cd</w:t>
      </w:r>
      <w:proofErr w:type="spellEnd"/>
      <w:r w:rsidRPr="00E44300">
        <w:t xml:space="preserve"> </w:t>
      </w:r>
      <w:r w:rsidR="006603F9" w:rsidRPr="00E44300">
        <w:tab/>
      </w:r>
      <w:r w:rsidR="006603F9" w:rsidRPr="00E44300">
        <w:tab/>
      </w:r>
      <w:r w:rsidRPr="00E44300">
        <w:t>(6.25)</w:t>
      </w:r>
    </w:p>
    <w:p w14:paraId="6E436C6F" w14:textId="77777777" w:rsidR="007B714A" w:rsidRPr="00DE0294" w:rsidRDefault="007B714A" w:rsidP="007B714A">
      <w:r w:rsidRPr="00DE0294">
        <w:t xml:space="preserve">Mit </w:t>
      </w:r>
    </w:p>
    <w:p w14:paraId="2BA3D397" w14:textId="3F30761D" w:rsidR="007B714A" w:rsidRPr="00DE0294" w:rsidRDefault="007B714A" w:rsidP="007B714A">
      <w:r w:rsidRPr="00DE0294">
        <w:t>ν:</w:t>
      </w:r>
      <w:r w:rsidRPr="00DE0294">
        <w:tab/>
      </w:r>
      <w:r w:rsidRPr="00DE0294">
        <w:tab/>
      </w:r>
      <w:r w:rsidR="00E901E9">
        <w:t xml:space="preserve">nach </w:t>
      </w:r>
      <w:r w:rsidR="00F23B93" w:rsidRPr="00E81B1B">
        <w:t>DIN EN 1992-1-1/NA</w:t>
      </w:r>
      <w:r w:rsidR="00F23B93">
        <w:t>, z</w:t>
      </w:r>
      <w:r w:rsidR="00F23B93" w:rsidRPr="00F23B93">
        <w:t>u 6.2.2 (6)</w:t>
      </w:r>
      <w:r w:rsidR="00F23B93">
        <w:t xml:space="preserve"> ist </w:t>
      </w:r>
      <w:r w:rsidR="00BE4C9B" w:rsidRPr="00F669BA">
        <w:rPr>
          <w:rFonts w:ascii="Symbol" w:hAnsi="Symbol"/>
        </w:rPr>
        <w:t></w:t>
      </w:r>
      <w:r w:rsidR="00BE4C9B">
        <w:t xml:space="preserve"> für eine raue Fuge</w:t>
      </w:r>
      <w:r w:rsidR="00BE4C9B">
        <w:tab/>
      </w:r>
      <w:r w:rsidR="00BE4C9B">
        <w:tab/>
      </w:r>
      <w:r w:rsidR="009C33B8">
        <w:t xml:space="preserve">= </w:t>
      </w:r>
      <w:r w:rsidR="00BE4C9B">
        <w:t>0,5</w:t>
      </w:r>
    </w:p>
    <w:p w14:paraId="46F905AC" w14:textId="2593806A" w:rsidR="007B714A" w:rsidRPr="00E81B1B" w:rsidRDefault="007B714A" w:rsidP="007B714A">
      <w:r w:rsidRPr="00DE0294">
        <w:t>c</w:t>
      </w:r>
      <w:r w:rsidR="00412C1F">
        <w:t>:</w:t>
      </w:r>
      <w:r w:rsidRPr="00DE0294">
        <w:tab/>
      </w:r>
      <w:r w:rsidRPr="00DE0294">
        <w:tab/>
      </w:r>
      <w:r w:rsidR="00412C1F">
        <w:t xml:space="preserve">nach </w:t>
      </w:r>
      <w:r w:rsidR="00412C1F" w:rsidRPr="004D06EB">
        <w:t>DIN EN 1992-1-1</w:t>
      </w:r>
      <w:r w:rsidR="00FD5E78">
        <w:t>, 6.2.5 (2) ist c für eine raue Fuge</w:t>
      </w:r>
      <w:r w:rsidR="009C33B8">
        <w:tab/>
      </w:r>
      <w:r w:rsidR="009C33B8">
        <w:tab/>
      </w:r>
      <w:r w:rsidR="009C33B8">
        <w:tab/>
        <w:t>= 0,4</w:t>
      </w:r>
    </w:p>
    <w:p w14:paraId="3B6EB672" w14:textId="2CB3DBE7" w:rsidR="006268DD" w:rsidRDefault="006268DD" w:rsidP="006268DD">
      <w:r>
        <w:t xml:space="preserve">Der Bemessungswert der Betonzugfestigkeit wird definiert als </w:t>
      </w:r>
    </w:p>
    <w:p w14:paraId="12BACA8C" w14:textId="5977E0F1" w:rsidR="006268DD" w:rsidRDefault="006268DD" w:rsidP="006268DD">
      <w:pPr>
        <w:ind w:left="709" w:firstLine="709"/>
      </w:pPr>
      <w:proofErr w:type="spellStart"/>
      <w:r>
        <w:t>f</w:t>
      </w:r>
      <w:r w:rsidRPr="00F669BA">
        <w:rPr>
          <w:vertAlign w:val="subscript"/>
        </w:rPr>
        <w:t>ctd</w:t>
      </w:r>
      <w:proofErr w:type="spellEnd"/>
      <w:r>
        <w:t xml:space="preserve"> </w:t>
      </w:r>
      <w:r>
        <w:tab/>
        <w:t>= α</w:t>
      </w:r>
      <w:r w:rsidRPr="00F669BA">
        <w:rPr>
          <w:vertAlign w:val="subscript"/>
        </w:rPr>
        <w:t>ct</w:t>
      </w:r>
      <w:r>
        <w:t xml:space="preserve"> </w:t>
      </w:r>
      <w:r>
        <w:rPr>
          <w:rFonts w:ascii="Cambria Math" w:hAnsi="Cambria Math" w:cs="Cambria Math"/>
        </w:rPr>
        <w:t>•</w:t>
      </w:r>
      <w:r>
        <w:t xml:space="preserve"> f</w:t>
      </w:r>
      <w:r w:rsidRPr="00F669BA">
        <w:rPr>
          <w:vertAlign w:val="subscript"/>
        </w:rPr>
        <w:t>ctk;0,05</w:t>
      </w:r>
      <w:r>
        <w:t xml:space="preserve"> / </w:t>
      </w:r>
      <w:proofErr w:type="spellStart"/>
      <w:r>
        <w:rPr>
          <w:rFonts w:cs="Myriad Pro"/>
        </w:rPr>
        <w:t>γ</w:t>
      </w:r>
      <w:r w:rsidRPr="00F669BA">
        <w:rPr>
          <w:strike/>
        </w:rPr>
        <w:t>C</w:t>
      </w:r>
      <w:proofErr w:type="spellEnd"/>
      <w:r>
        <w:t xml:space="preserve"> </w:t>
      </w:r>
      <w:r w:rsidR="00905A2D">
        <w:tab/>
      </w:r>
      <w:r w:rsidR="00905A2D">
        <w:tab/>
      </w:r>
      <w:r w:rsidR="00905A2D">
        <w:tab/>
      </w:r>
      <w:r w:rsidR="00905A2D">
        <w:tab/>
      </w:r>
      <w:r w:rsidR="00905A2D">
        <w:tab/>
      </w:r>
      <w:r w:rsidR="00905A2D">
        <w:tab/>
      </w:r>
      <w:r w:rsidR="00905A2D">
        <w:tab/>
      </w:r>
      <w:r>
        <w:t>(3.16)</w:t>
      </w:r>
    </w:p>
    <w:p w14:paraId="66FD62B4" w14:textId="492CF290" w:rsidR="00905A2D" w:rsidRPr="00BA37AD" w:rsidRDefault="00905A2D" w:rsidP="00F669BA">
      <w:pPr>
        <w:ind w:left="709" w:firstLine="709"/>
      </w:pPr>
      <w:proofErr w:type="spellStart"/>
      <w:r>
        <w:t>f</w:t>
      </w:r>
      <w:r w:rsidRPr="00435C77">
        <w:rPr>
          <w:vertAlign w:val="subscript"/>
        </w:rPr>
        <w:t>ctd</w:t>
      </w:r>
      <w:proofErr w:type="spellEnd"/>
      <w:r>
        <w:rPr>
          <w:vertAlign w:val="subscript"/>
        </w:rPr>
        <w:tab/>
      </w:r>
      <w:r w:rsidR="00BA37AD">
        <w:t xml:space="preserve">= </w:t>
      </w:r>
      <w:r w:rsidR="00BE04C1">
        <w:t xml:space="preserve">0,85 • </w:t>
      </w:r>
      <w:r w:rsidR="00AC5032">
        <w:t>2,0 / 1,5</w:t>
      </w:r>
      <w:r w:rsidR="00AC5032">
        <w:tab/>
      </w:r>
      <w:r w:rsidR="00AC5032">
        <w:tab/>
      </w:r>
      <w:r w:rsidR="00AC5032">
        <w:tab/>
      </w:r>
      <w:r w:rsidR="00AC5032">
        <w:tab/>
      </w:r>
      <w:r w:rsidR="00AC5032">
        <w:tab/>
      </w:r>
      <w:r w:rsidR="00AC5032">
        <w:tab/>
      </w:r>
      <w:r w:rsidR="00AC5032">
        <w:tab/>
        <w:t xml:space="preserve">= </w:t>
      </w:r>
      <w:r w:rsidR="008624BC">
        <w:t xml:space="preserve">1,13 </w:t>
      </w:r>
      <w:r w:rsidR="00F259A1">
        <w:t>M</w:t>
      </w:r>
      <w:r w:rsidR="008624BC">
        <w:t>N/m²</w:t>
      </w:r>
    </w:p>
    <w:p w14:paraId="5D771282" w14:textId="167E9F87" w:rsidR="00BF0050" w:rsidRDefault="00BF0050" w:rsidP="00BF0050">
      <w:r>
        <w:t xml:space="preserve">Der Bemessungswert der Betondruckfestigkeit wird definiert als </w:t>
      </w:r>
    </w:p>
    <w:p w14:paraId="26A70A84" w14:textId="1ECB09C9" w:rsidR="00BF0050" w:rsidRDefault="00BF0050" w:rsidP="00C40804">
      <w:pPr>
        <w:ind w:left="709" w:firstLine="709"/>
      </w:pPr>
      <w:proofErr w:type="spellStart"/>
      <w:r w:rsidRPr="00E44300">
        <w:t>f</w:t>
      </w:r>
      <w:r w:rsidRPr="00F669BA">
        <w:rPr>
          <w:vertAlign w:val="subscript"/>
        </w:rPr>
        <w:t>cd</w:t>
      </w:r>
      <w:proofErr w:type="spellEnd"/>
      <w:r w:rsidRPr="00E44300">
        <w:t xml:space="preserve"> </w:t>
      </w:r>
      <w:r w:rsidR="009A0433">
        <w:tab/>
      </w:r>
      <w:r w:rsidRPr="00E44300">
        <w:t>= α</w:t>
      </w:r>
      <w:r w:rsidRPr="00F669BA">
        <w:rPr>
          <w:vertAlign w:val="subscript"/>
        </w:rPr>
        <w:t>cc</w:t>
      </w:r>
      <w:r w:rsidRPr="00E44300">
        <w:t xml:space="preserve"> </w:t>
      </w:r>
      <w:r w:rsidR="00C40804" w:rsidRPr="00F669BA">
        <w:rPr>
          <w:rFonts w:cs="Cambria Math"/>
        </w:rPr>
        <w:t>•</w:t>
      </w:r>
      <w:r w:rsidRPr="00E44300">
        <w:t xml:space="preserve"> </w:t>
      </w:r>
      <w:proofErr w:type="spellStart"/>
      <w:r w:rsidRPr="00E44300">
        <w:t>f</w:t>
      </w:r>
      <w:r w:rsidRPr="00F669BA">
        <w:rPr>
          <w:vertAlign w:val="subscript"/>
        </w:rPr>
        <w:t>ck</w:t>
      </w:r>
      <w:proofErr w:type="spellEnd"/>
      <w:r w:rsidRPr="00E44300">
        <w:t xml:space="preserve"> / </w:t>
      </w:r>
      <w:proofErr w:type="spellStart"/>
      <w:r w:rsidRPr="00E44300">
        <w:rPr>
          <w:rFonts w:cs="Myriad Pro"/>
        </w:rPr>
        <w:t>γ</w:t>
      </w:r>
      <w:r w:rsidRPr="00F669BA">
        <w:rPr>
          <w:vertAlign w:val="subscript"/>
        </w:rPr>
        <w:t>C</w:t>
      </w:r>
      <w:proofErr w:type="spellEnd"/>
      <w:r w:rsidRPr="00E44300">
        <w:t xml:space="preserve"> </w:t>
      </w:r>
      <w:r w:rsidR="00C40804" w:rsidRPr="00E44300">
        <w:tab/>
      </w:r>
      <w:r w:rsidR="00E44300">
        <w:tab/>
      </w:r>
      <w:r w:rsidR="00E44300">
        <w:tab/>
      </w:r>
      <w:r w:rsidR="00E44300">
        <w:tab/>
      </w:r>
      <w:r w:rsidR="00E44300">
        <w:tab/>
      </w:r>
      <w:r w:rsidR="00E44300">
        <w:tab/>
      </w:r>
      <w:r w:rsidR="00E44300">
        <w:tab/>
      </w:r>
      <w:r w:rsidRPr="00E44300">
        <w:t>(3.15)</w:t>
      </w:r>
    </w:p>
    <w:p w14:paraId="7397E968" w14:textId="7BBB0A89" w:rsidR="00980057" w:rsidRPr="00281B58" w:rsidRDefault="009A0433" w:rsidP="00F669BA">
      <w:pPr>
        <w:ind w:left="709" w:firstLine="709"/>
      </w:pPr>
      <w:proofErr w:type="spellStart"/>
      <w:r w:rsidRPr="00435C77">
        <w:t>f</w:t>
      </w:r>
      <w:r w:rsidRPr="00435C77">
        <w:rPr>
          <w:vertAlign w:val="subscript"/>
        </w:rPr>
        <w:t>cd</w:t>
      </w:r>
      <w:proofErr w:type="spellEnd"/>
      <w:r w:rsidR="00281B58">
        <w:rPr>
          <w:vertAlign w:val="subscript"/>
        </w:rPr>
        <w:tab/>
      </w:r>
      <w:r w:rsidR="00281B58" w:rsidRPr="00F669BA">
        <w:t xml:space="preserve">= </w:t>
      </w:r>
      <w:r w:rsidR="00A54505">
        <w:t xml:space="preserve">0,85 </w:t>
      </w:r>
      <w:r w:rsidR="00D36D72">
        <w:t>• 30</w:t>
      </w:r>
      <w:r w:rsidR="00B65E69">
        <w:t xml:space="preserve"> / 1,5</w:t>
      </w:r>
      <w:r w:rsidR="00B65E69">
        <w:tab/>
      </w:r>
      <w:r w:rsidR="00B65E69">
        <w:tab/>
      </w:r>
      <w:r w:rsidR="00B65E69">
        <w:tab/>
      </w:r>
      <w:r w:rsidR="00B65E69">
        <w:tab/>
      </w:r>
      <w:r w:rsidR="00B65E69">
        <w:tab/>
      </w:r>
      <w:r w:rsidR="00B65E69">
        <w:tab/>
      </w:r>
      <w:r w:rsidR="00B65E69">
        <w:tab/>
        <w:t xml:space="preserve">= </w:t>
      </w:r>
      <w:r w:rsidR="00E31F4F">
        <w:t xml:space="preserve">17 </w:t>
      </w:r>
      <w:r w:rsidR="00F259A1">
        <w:t>M</w:t>
      </w:r>
      <w:r w:rsidR="00E31F4F">
        <w:t>N/m²</w:t>
      </w:r>
    </w:p>
    <w:p w14:paraId="47E688BA" w14:textId="02F7899F" w:rsidR="007B714A" w:rsidRPr="00E81B1B" w:rsidRDefault="007B714A" w:rsidP="007B714A">
      <w:proofErr w:type="spellStart"/>
      <w:r w:rsidRPr="00E81B1B">
        <w:t>σ</w:t>
      </w:r>
      <w:r w:rsidRPr="00E81B1B">
        <w:rPr>
          <w:vertAlign w:val="subscript"/>
        </w:rPr>
        <w:t>n</w:t>
      </w:r>
      <w:proofErr w:type="spellEnd"/>
      <w:r w:rsidRPr="00E81B1B">
        <w:t>:</w:t>
      </w:r>
      <w:r w:rsidRPr="00E81B1B">
        <w:tab/>
      </w:r>
      <w:r w:rsidRPr="00E81B1B">
        <w:tab/>
        <w:t>Spannung Quer zur Fugenebene</w:t>
      </w:r>
      <w:r w:rsidR="00096719">
        <w:t xml:space="preserve"> </w:t>
      </w:r>
      <w:r w:rsidR="00096719">
        <w:rPr>
          <w:rFonts w:ascii="Wingdings" w:eastAsia="Wingdings" w:hAnsi="Wingdings" w:cs="Wingdings"/>
        </w:rPr>
        <w:t></w:t>
      </w:r>
      <w:r w:rsidR="00096719">
        <w:t xml:space="preserve"> </w:t>
      </w:r>
      <w:r w:rsidR="00B611A4">
        <w:t>0, auf der sicheren Seite liegend</w:t>
      </w:r>
    </w:p>
    <w:p w14:paraId="72181019" w14:textId="0D2D6785" w:rsidR="007B714A" w:rsidRPr="00E81B1B" w:rsidRDefault="007B714A" w:rsidP="007B714A">
      <w:r w:rsidRPr="00E81B1B">
        <w:t>ρ:</w:t>
      </w:r>
      <w:r w:rsidRPr="00E81B1B">
        <w:tab/>
      </w:r>
      <w:r w:rsidRPr="00E81B1B">
        <w:tab/>
        <w:t>As/Ai: Verhältnis der fugenkreuzenden Bewehrung zu der Fugenfläche</w:t>
      </w:r>
      <w:r w:rsidR="00B611A4">
        <w:t xml:space="preserve"> </w:t>
      </w:r>
      <w:r w:rsidR="00B611A4">
        <w:rPr>
          <w:rFonts w:ascii="Wingdings" w:eastAsia="Wingdings" w:hAnsi="Wingdings" w:cs="Wingdings"/>
        </w:rPr>
        <w:t></w:t>
      </w:r>
      <w:r w:rsidR="00B611A4">
        <w:t xml:space="preserve"> 0</w:t>
      </w:r>
      <w:r w:rsidRPr="00E81B1B">
        <w:t xml:space="preserve"> </w:t>
      </w:r>
    </w:p>
    <w:p w14:paraId="5F8D2BDC" w14:textId="5BFB3027" w:rsidR="002462ED" w:rsidRPr="004D722A" w:rsidRDefault="002462ED" w:rsidP="00F669BA">
      <w:r w:rsidRPr="004D722A">
        <w:t xml:space="preserve">Damit wird </w:t>
      </w:r>
      <w:r w:rsidR="004E0BB0" w:rsidRPr="004D722A">
        <w:tab/>
      </w:r>
      <w:proofErr w:type="spellStart"/>
      <w:r w:rsidRPr="004D722A">
        <w:t>n</w:t>
      </w:r>
      <w:r w:rsidRPr="004D722A">
        <w:rPr>
          <w:vertAlign w:val="subscript"/>
        </w:rPr>
        <w:t>Rdi</w:t>
      </w:r>
      <w:proofErr w:type="spellEnd"/>
      <w:r w:rsidRPr="004D722A">
        <w:t xml:space="preserve"> </w:t>
      </w:r>
      <w:r w:rsidRPr="004D722A">
        <w:tab/>
        <w:t xml:space="preserve">= c • </w:t>
      </w:r>
      <w:proofErr w:type="spellStart"/>
      <w:r w:rsidRPr="004D722A">
        <w:t>f</w:t>
      </w:r>
      <w:r w:rsidRPr="004D722A">
        <w:rPr>
          <w:vertAlign w:val="subscript"/>
        </w:rPr>
        <w:t>ctd</w:t>
      </w:r>
      <w:proofErr w:type="spellEnd"/>
      <w:r w:rsidRPr="004D722A">
        <w:t xml:space="preserve"> </w:t>
      </w:r>
      <w:r w:rsidRPr="004D722A">
        <w:rPr>
          <w:rFonts w:cs="Myriad Pro"/>
        </w:rPr>
        <w:t>≤</w:t>
      </w:r>
      <w:r w:rsidRPr="004D722A">
        <w:t xml:space="preserve"> 0,5 •</w:t>
      </w:r>
      <w:r w:rsidRPr="004D722A">
        <w:rPr>
          <w:rFonts w:ascii="Cambria Math" w:hAnsi="Cambria Math" w:cs="Cambria Math"/>
        </w:rPr>
        <w:t>⋅</w:t>
      </w:r>
      <w:r w:rsidRPr="004D722A">
        <w:rPr>
          <w:rFonts w:cs="Myriad Pro"/>
        </w:rPr>
        <w:t>n</w:t>
      </w:r>
      <w:r w:rsidRPr="004D722A">
        <w:t xml:space="preserve"> </w:t>
      </w:r>
      <w:r w:rsidRPr="004D722A">
        <w:rPr>
          <w:rFonts w:cs="Cambria Math"/>
        </w:rPr>
        <w:t>•</w:t>
      </w:r>
      <w:r w:rsidRPr="004D722A">
        <w:t xml:space="preserve"> </w:t>
      </w:r>
      <w:proofErr w:type="spellStart"/>
      <w:r w:rsidRPr="004D722A">
        <w:t>f</w:t>
      </w:r>
      <w:r w:rsidRPr="004D722A">
        <w:rPr>
          <w:vertAlign w:val="subscript"/>
        </w:rPr>
        <w:t>cd</w:t>
      </w:r>
      <w:proofErr w:type="spellEnd"/>
      <w:r w:rsidRPr="004D722A">
        <w:t xml:space="preserve"> </w:t>
      </w:r>
      <w:r w:rsidRPr="004D722A">
        <w:tab/>
      </w:r>
      <w:r w:rsidRPr="004D722A">
        <w:tab/>
      </w:r>
    </w:p>
    <w:p w14:paraId="343EC0A6" w14:textId="0C659FBF" w:rsidR="007B714A" w:rsidRPr="00F669BA" w:rsidRDefault="004E0BB0" w:rsidP="004F2028">
      <w:pPr>
        <w:ind w:left="709" w:firstLine="709"/>
        <w:rPr>
          <w:rFonts w:cs="Arial"/>
        </w:rPr>
      </w:pPr>
      <w:proofErr w:type="spellStart"/>
      <w:r w:rsidRPr="004D722A">
        <w:t>n</w:t>
      </w:r>
      <w:r w:rsidRPr="004D722A">
        <w:rPr>
          <w:vertAlign w:val="subscript"/>
        </w:rPr>
        <w:t>Rdi</w:t>
      </w:r>
      <w:proofErr w:type="spellEnd"/>
      <w:r w:rsidRPr="004D722A">
        <w:t xml:space="preserve"> </w:t>
      </w:r>
      <w:r w:rsidRPr="004D722A">
        <w:tab/>
        <w:t>=</w:t>
      </w:r>
      <w:r w:rsidR="004F2028" w:rsidRPr="004D722A">
        <w:t xml:space="preserve"> 0,4 • 1,13 = </w:t>
      </w:r>
      <w:r w:rsidR="00B74FA5" w:rsidRPr="004D722A">
        <w:t>0,45 ≤</w:t>
      </w:r>
      <w:r w:rsidR="00D40B6D" w:rsidRPr="00F669BA">
        <w:rPr>
          <w:rFonts w:cs="Arial"/>
        </w:rPr>
        <w:t xml:space="preserve"> 0,5 • 0,5 • 17 = </w:t>
      </w:r>
      <w:r w:rsidR="00CF40A6" w:rsidRPr="00F669BA">
        <w:rPr>
          <w:rFonts w:cs="Arial"/>
        </w:rPr>
        <w:t>4,25 [N/mm²]</w:t>
      </w:r>
    </w:p>
    <w:p w14:paraId="31AE290C" w14:textId="48304AE6" w:rsidR="00CF40A6" w:rsidRDefault="00CF40A6" w:rsidP="00CF40A6">
      <w:pPr>
        <w:rPr>
          <w:rFonts w:ascii="Arial" w:hAnsi="Arial" w:cs="Arial"/>
        </w:rPr>
      </w:pPr>
    </w:p>
    <w:p w14:paraId="0DEB94BB" w14:textId="77777777" w:rsidR="0030391B" w:rsidRDefault="00D242FD" w:rsidP="00CF40A6">
      <w:r w:rsidRPr="00F669BA">
        <w:t>Für eine Ausführung mit 10</w:t>
      </w:r>
      <w:r w:rsidR="00D23326" w:rsidRPr="00F669BA">
        <w:t xml:space="preserve"> </w:t>
      </w:r>
      <w:r w:rsidRPr="00F669BA">
        <w:t>cm Deckenplatte</w:t>
      </w:r>
      <w:r w:rsidR="00D23326" w:rsidRPr="00F669BA">
        <w:t xml:space="preserve"> und einer Fugenlänge von 16,2 m können je Vergussfuge </w:t>
      </w:r>
      <w:r w:rsidR="00F259A1" w:rsidRPr="00F669BA">
        <w:t>0</w:t>
      </w:r>
      <w:del w:id="244" w:author="Marie" w:date="2022-01-26T23:11:00Z">
        <w:r w:rsidR="00F259A1" w:rsidRPr="00F669BA" w:rsidDel="00F669BA">
          <w:delText xml:space="preserve">,45 • </w:delText>
        </w:r>
        <w:commentRangeStart w:id="245"/>
        <w:r w:rsidR="00F259A1" w:rsidRPr="00F669BA" w:rsidDel="00F669BA">
          <w:delText xml:space="preserve">0,1 • </w:delText>
        </w:r>
        <w:r w:rsidR="00494975" w:rsidRPr="00F669BA" w:rsidDel="00F669BA">
          <w:delText>16,2 = 0,729 MN entspr.</w:delText>
        </w:r>
      </w:del>
      <w:r w:rsidR="00494975" w:rsidRPr="00F669BA">
        <w:t xml:space="preserve"> </w:t>
      </w:r>
      <w:commentRangeEnd w:id="245"/>
      <w:r w:rsidR="00F669BA">
        <w:rPr>
          <w:rStyle w:val="Kommentarzeichen"/>
        </w:rPr>
        <w:commentReference w:id="245"/>
      </w:r>
      <w:r w:rsidR="00494975" w:rsidRPr="00F669BA">
        <w:t xml:space="preserve">729 </w:t>
      </w:r>
      <w:r w:rsidR="004D722A" w:rsidRPr="00F669BA">
        <w:t>kN übertragen werden</w:t>
      </w:r>
      <w:r w:rsidR="004D722A">
        <w:t xml:space="preserve">. </w:t>
      </w:r>
    </w:p>
    <w:p w14:paraId="3010C51B" w14:textId="0B8C80A2" w:rsidR="0030391B" w:rsidRDefault="0030391B" w:rsidP="00F669BA">
      <w:pPr>
        <w:keepNext/>
      </w:pPr>
      <w:r>
        <w:rPr>
          <w:noProof/>
        </w:rPr>
        <w:drawing>
          <wp:inline distT="0" distB="0" distL="0" distR="0" wp14:anchorId="43C2050B" wp14:editId="65BAD479">
            <wp:extent cx="4412171" cy="2473637"/>
            <wp:effectExtent l="0" t="0" r="7620" b="3175"/>
            <wp:docPr id="1079579650" name="Picture 10795796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0" name="Picture 1079579650" descr="Chart, histogram&#10;&#10;Description automatically generated"/>
                    <pic:cNvPicPr/>
                  </pic:nvPicPr>
                  <pic:blipFill>
                    <a:blip r:embed="rId19"/>
                    <a:stretch>
                      <a:fillRect/>
                    </a:stretch>
                  </pic:blipFill>
                  <pic:spPr>
                    <a:xfrm>
                      <a:off x="0" y="0"/>
                      <a:ext cx="4425431" cy="2481071"/>
                    </a:xfrm>
                    <a:prstGeom prst="rect">
                      <a:avLst/>
                    </a:prstGeom>
                  </pic:spPr>
                </pic:pic>
              </a:graphicData>
            </a:graphic>
          </wp:inline>
        </w:drawing>
      </w:r>
    </w:p>
    <w:p w14:paraId="12831515" w14:textId="51DFACBE" w:rsidR="0030391B" w:rsidRDefault="0030391B" w:rsidP="00F669BA">
      <w:pPr>
        <w:pStyle w:val="Beschriftung"/>
        <w:jc w:val="both"/>
      </w:pPr>
      <w:bookmarkStart w:id="246" w:name="_Toc93048404"/>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74</w:t>
      </w:r>
      <w:r w:rsidR="00953083">
        <w:rPr>
          <w:noProof/>
        </w:rPr>
        <w:fldChar w:fldCharType="end"/>
      </w:r>
      <w:r>
        <w:t xml:space="preserve">  </w:t>
      </w:r>
      <w:r w:rsidR="00A949AB">
        <w:t xml:space="preserve">Auflagerreaktionen </w:t>
      </w:r>
      <w:proofErr w:type="spellStart"/>
      <w:r w:rsidR="00A949AB">
        <w:t>GzT</w:t>
      </w:r>
      <w:proofErr w:type="spellEnd"/>
      <w:r w:rsidR="00A949AB">
        <w:t xml:space="preserve"> am Referenzmodell</w:t>
      </w:r>
      <w:bookmarkEnd w:id="246"/>
    </w:p>
    <w:p w14:paraId="439FF007" w14:textId="39FA9C0C" w:rsidR="007B714A" w:rsidRDefault="00605CE0" w:rsidP="007B714A">
      <w:r>
        <w:t xml:space="preserve">Die am Referenzmodell </w:t>
      </w:r>
      <w:r w:rsidR="00A949AB">
        <w:t xml:space="preserve">ermittelten Lasten betragen </w:t>
      </w:r>
      <w:r w:rsidR="00ED536E">
        <w:t xml:space="preserve">94 kN im Lastfall </w:t>
      </w:r>
      <w:proofErr w:type="spellStart"/>
      <w:r w:rsidR="00ED536E">
        <w:t>GzT</w:t>
      </w:r>
      <w:proofErr w:type="spellEnd"/>
      <w:r w:rsidR="00ED536E">
        <w:t xml:space="preserve">. </w:t>
      </w:r>
      <w:r w:rsidR="00E67186">
        <w:t>Eine Ausführung ohne Fugenbewehrung und mit rauer Fuge kann die auftre</w:t>
      </w:r>
      <w:r w:rsidR="00ED536E">
        <w:t>tenden Lasten</w:t>
      </w:r>
      <w:r w:rsidR="00917BDE">
        <w:t xml:space="preserve"> aufnehmen. 729 kN &gt; 94 </w:t>
      </w:r>
      <w:commentRangeStart w:id="247"/>
      <w:r w:rsidR="00917BDE">
        <w:t>kN</w:t>
      </w:r>
      <w:commentRangeEnd w:id="247"/>
      <w:r w:rsidR="00F669BA">
        <w:rPr>
          <w:rStyle w:val="Kommentarzeichen"/>
        </w:rPr>
        <w:commentReference w:id="247"/>
      </w:r>
      <w:r w:rsidR="00917BDE">
        <w:t>.</w:t>
      </w:r>
    </w:p>
    <w:p w14:paraId="5E4150A0" w14:textId="77777777" w:rsidR="00334624" w:rsidRPr="00E81B1B" w:rsidRDefault="00334624" w:rsidP="007B714A"/>
    <w:p w14:paraId="1703FD34" w14:textId="77777777" w:rsidR="00334624" w:rsidRDefault="00334624">
      <w:pPr>
        <w:spacing w:before="0" w:after="160" w:line="259" w:lineRule="auto"/>
        <w:jc w:val="left"/>
        <w:rPr>
          <w:rFonts w:ascii="Myriad Pro Light" w:eastAsiaTheme="majorEastAsia" w:hAnsi="Myriad Pro Light" w:cstheme="majorBidi"/>
          <w:b/>
          <w:sz w:val="24"/>
          <w:szCs w:val="26"/>
          <w:highlight w:val="yellow"/>
        </w:rPr>
      </w:pPr>
      <w:r>
        <w:rPr>
          <w:highlight w:val="yellow"/>
        </w:rPr>
        <w:br w:type="page"/>
      </w:r>
    </w:p>
    <w:p w14:paraId="69C80F30" w14:textId="4A385176" w:rsidR="007B714A" w:rsidRPr="0067796F" w:rsidRDefault="005A3775">
      <w:pPr>
        <w:pStyle w:val="berschrift2"/>
        <w:numPr>
          <w:ilvl w:val="1"/>
          <w:numId w:val="29"/>
        </w:numPr>
        <w:pPrChange w:id="248" w:author="Carsten Hein" w:date="2022-01-11T17:23:00Z">
          <w:pPr/>
        </w:pPrChange>
      </w:pPr>
      <w:bookmarkStart w:id="249" w:name="_Toc93048306"/>
      <w:r w:rsidRPr="0067796F">
        <w:lastRenderedPageBreak/>
        <w:t>Zusammenfassung</w:t>
      </w:r>
      <w:bookmarkEnd w:id="249"/>
    </w:p>
    <w:p w14:paraId="09119DA0" w14:textId="0EEB943B" w:rsidR="005A3775" w:rsidRPr="00334624" w:rsidRDefault="005A3775" w:rsidP="007B714A"/>
    <w:p w14:paraId="7EA24FCE" w14:textId="5E9F167C" w:rsidR="008E2FC2" w:rsidRDefault="00334624" w:rsidP="007B714A">
      <w:r>
        <w:t xml:space="preserve">Die unterschiedlichen Varianten zur Scheibenausbildung </w:t>
      </w:r>
      <w:r w:rsidR="00CE62E1">
        <w:t xml:space="preserve">werden </w:t>
      </w:r>
      <w:r w:rsidR="00E978E6">
        <w:t>anhand</w:t>
      </w:r>
      <w:r w:rsidR="00CE62E1">
        <w:t xml:space="preserve"> von </w:t>
      </w:r>
      <w:r w:rsidR="001C0329">
        <w:t>folgenden</w:t>
      </w:r>
      <w:r w:rsidR="00CE62E1">
        <w:t xml:space="preserve"> Randbedingungen </w:t>
      </w:r>
      <w:r w:rsidR="001C0329">
        <w:t>bewertet:</w:t>
      </w:r>
    </w:p>
    <w:p w14:paraId="3C6EA2B5" w14:textId="046A3170" w:rsidR="009F0EE3" w:rsidRDefault="001C0329" w:rsidP="00F669BA">
      <w:pPr>
        <w:pStyle w:val="Listenabsatz"/>
        <w:numPr>
          <w:ilvl w:val="0"/>
          <w:numId w:val="40"/>
        </w:numPr>
      </w:pPr>
      <w:r>
        <w:t>Wirtschaftlichkeit</w:t>
      </w:r>
    </w:p>
    <w:p w14:paraId="78F73707" w14:textId="7B9F4DD7" w:rsidR="009F0EE3" w:rsidRDefault="009F0EE3" w:rsidP="00F669BA">
      <w:pPr>
        <w:pStyle w:val="Listenabsatz"/>
        <w:numPr>
          <w:ilvl w:val="0"/>
          <w:numId w:val="40"/>
        </w:numPr>
      </w:pPr>
      <w:r>
        <w:t>Zirkularität bzw. Rückbaubarkeit</w:t>
      </w:r>
    </w:p>
    <w:p w14:paraId="297A3954" w14:textId="044CA545" w:rsidR="00212DCE" w:rsidRDefault="00212DCE" w:rsidP="00F669BA">
      <w:pPr>
        <w:pStyle w:val="Listenabsatz"/>
        <w:numPr>
          <w:ilvl w:val="0"/>
          <w:numId w:val="40"/>
        </w:numPr>
      </w:pPr>
      <w:r>
        <w:t>Baugeschwindigkeit bzw. Vorfertigung</w:t>
      </w:r>
    </w:p>
    <w:p w14:paraId="0B6D06A3" w14:textId="061E4BF4" w:rsidR="00212DCE" w:rsidRDefault="00212DCE" w:rsidP="00F669BA">
      <w:pPr>
        <w:pStyle w:val="Listenabsatz"/>
        <w:numPr>
          <w:ilvl w:val="0"/>
          <w:numId w:val="40"/>
        </w:numPr>
      </w:pPr>
      <w:r>
        <w:t xml:space="preserve">Präferenzen des </w:t>
      </w:r>
      <w:r w:rsidR="000E62D2">
        <w:t>Lieferanten der HBV Decke</w:t>
      </w:r>
    </w:p>
    <w:p w14:paraId="53548537" w14:textId="3ACDD05B" w:rsidR="000E62D2" w:rsidRPr="0067796F" w:rsidRDefault="0037529A" w:rsidP="00F669BA">
      <w:commentRangeStart w:id="250"/>
      <w:r>
        <w:t xml:space="preserve">Diese </w:t>
      </w:r>
      <w:r w:rsidR="00C2176D">
        <w:t xml:space="preserve">Bewertung wird erst in der Projektumsetzung und für jeden Fall getrennt </w:t>
      </w:r>
      <w:r w:rsidR="006101BC">
        <w:t>erfolgen können. Für das Forschungsprojekt</w:t>
      </w:r>
      <w:r w:rsidR="00BA2AFD">
        <w:t xml:space="preserve"> ist als Optimierungsziel </w:t>
      </w:r>
      <w:r w:rsidR="00BF26C7">
        <w:t xml:space="preserve">allerdings </w:t>
      </w:r>
      <w:r w:rsidR="00BA2AFD">
        <w:t xml:space="preserve">ausdrücklich die Wirtschaftlichkeit </w:t>
      </w:r>
      <w:r w:rsidR="000163C5">
        <w:t xml:space="preserve">der Konstruktion </w:t>
      </w:r>
      <w:r w:rsidR="00BA2AFD">
        <w:t>ge</w:t>
      </w:r>
      <w:r w:rsidR="000163C5">
        <w:t>forder</w:t>
      </w:r>
      <w:r w:rsidR="00BA2AFD">
        <w:t>t</w:t>
      </w:r>
      <w:r w:rsidR="006749AB">
        <w:t xml:space="preserve">, damit ist im </w:t>
      </w:r>
      <w:r w:rsidR="009250AB">
        <w:t xml:space="preserve">Rahmen dieser Studie </w:t>
      </w:r>
      <w:r w:rsidR="006749AB">
        <w:t>die Option</w:t>
      </w:r>
      <w:r w:rsidR="00215342">
        <w:t xml:space="preserve"> </w:t>
      </w:r>
      <w:r w:rsidR="00EC45E8">
        <w:fldChar w:fldCharType="begin"/>
      </w:r>
      <w:r w:rsidR="00EC45E8">
        <w:instrText xml:space="preserve"> REF _Ref92873512 \r \h </w:instrText>
      </w:r>
      <w:r w:rsidR="00EC45E8">
        <w:fldChar w:fldCharType="separate"/>
      </w:r>
      <w:r w:rsidR="00916225">
        <w:t>3.17.1</w:t>
      </w:r>
      <w:r w:rsidR="00EC45E8">
        <w:fldChar w:fldCharType="end"/>
      </w:r>
      <w:r w:rsidR="00EC45E8">
        <w:t xml:space="preserve">  </w:t>
      </w:r>
      <w:r w:rsidR="00EC45E8">
        <w:fldChar w:fldCharType="begin"/>
      </w:r>
      <w:r w:rsidR="00EC45E8">
        <w:instrText xml:space="preserve"> REF _Ref92873522 \h </w:instrText>
      </w:r>
      <w:r w:rsidR="00EC45E8">
        <w:fldChar w:fldCharType="separate"/>
      </w:r>
      <w:r w:rsidR="00916225">
        <w:t>Ortbeton Ringbalken</w:t>
      </w:r>
      <w:r w:rsidR="00EC45E8">
        <w:fldChar w:fldCharType="end"/>
      </w:r>
      <w:r w:rsidR="007A07C1">
        <w:t xml:space="preserve"> die optimale, weil wirtschaftlichste Variante.</w:t>
      </w:r>
      <w:commentRangeEnd w:id="250"/>
      <w:r w:rsidR="00F669BA">
        <w:rPr>
          <w:rStyle w:val="Kommentarzeichen"/>
        </w:rPr>
        <w:commentReference w:id="250"/>
      </w:r>
    </w:p>
    <w:p w14:paraId="6BAFCBEA" w14:textId="77777777" w:rsidR="001C0329" w:rsidRPr="00F669BA" w:rsidRDefault="001C0329">
      <w:pPr>
        <w:pStyle w:val="Aufzhlungszeichen"/>
        <w:rPr>
          <w:lang w:eastAsia="de-DE"/>
        </w:rPr>
        <w:pPrChange w:id="251" w:author="Carsten Hein" w:date="2022-01-12T09:45:00Z">
          <w:pPr/>
        </w:pPrChange>
      </w:pPr>
    </w:p>
    <w:p w14:paraId="3AFB8BB0" w14:textId="77777777" w:rsidR="007B714A" w:rsidRPr="00E81B1B" w:rsidRDefault="007B714A" w:rsidP="007B714A"/>
    <w:bookmarkEnd w:id="3"/>
    <w:p w14:paraId="5F2AC450" w14:textId="77777777" w:rsidR="007B714A" w:rsidRPr="00E81B1B" w:rsidRDefault="007B714A" w:rsidP="007B714A">
      <w:r w:rsidRPr="00E81B1B">
        <w:br w:type="page"/>
      </w:r>
    </w:p>
    <w:p w14:paraId="0CC4947E" w14:textId="77777777" w:rsidR="007B714A" w:rsidRPr="00E81B1B" w:rsidRDefault="007B714A" w:rsidP="6E7E6C3D">
      <w:pPr>
        <w:rPr>
          <w:rFonts w:eastAsia="Calibri"/>
          <w:szCs w:val="20"/>
        </w:rPr>
      </w:pPr>
    </w:p>
    <w:p w14:paraId="3EFEA71A" w14:textId="77777777" w:rsidR="007B714A" w:rsidRDefault="007B714A">
      <w:pPr>
        <w:pStyle w:val="berschrift1"/>
        <w:rPr>
          <w:ins w:id="252" w:author="Carsten Hein" w:date="2022-01-03T11:32:00Z"/>
          <w:rFonts w:eastAsia="Calibri"/>
        </w:rPr>
        <w:pPrChange w:id="253" w:author="Carsten Hein" w:date="2022-01-03T11:32:00Z">
          <w:pPr>
            <w:pStyle w:val="berschrift1"/>
            <w:numPr>
              <w:numId w:val="29"/>
            </w:numPr>
            <w:ind w:left="432" w:hanging="432"/>
          </w:pPr>
        </w:pPrChange>
      </w:pPr>
      <w:bookmarkStart w:id="254" w:name="_Toc92091764"/>
      <w:bookmarkStart w:id="255" w:name="_Toc92092206"/>
      <w:bookmarkStart w:id="256" w:name="_Toc92092318"/>
      <w:commentRangeStart w:id="257"/>
      <w:commentRangeEnd w:id="257"/>
    </w:p>
    <w:p w14:paraId="6FD09FBA" w14:textId="77777777" w:rsidR="00127B06" w:rsidRDefault="00127B06">
      <w:pPr>
        <w:spacing w:before="0" w:after="160" w:line="259" w:lineRule="auto"/>
        <w:jc w:val="left"/>
        <w:rPr>
          <w:ins w:id="258" w:author="Carsten Hein" w:date="2022-01-03T11:44:00Z"/>
          <w:rFonts w:ascii="Minion Pro" w:eastAsia="Calibri" w:hAnsi="Minion Pro" w:cstheme="majorBidi"/>
          <w:b/>
          <w:color w:val="004250"/>
          <w:sz w:val="36"/>
          <w:szCs w:val="32"/>
        </w:rPr>
      </w:pPr>
      <w:ins w:id="259" w:author="Carsten Hein" w:date="2022-01-03T11:44:00Z">
        <w:r>
          <w:rPr>
            <w:rFonts w:eastAsia="Calibri"/>
          </w:rPr>
          <w:br w:type="page"/>
        </w:r>
      </w:ins>
    </w:p>
    <w:bookmarkEnd w:id="254"/>
    <w:bookmarkEnd w:id="255"/>
    <w:bookmarkEnd w:id="256"/>
    <w:p w14:paraId="014A5A11" w14:textId="77777777" w:rsidR="00151349" w:rsidRPr="00E81B1B" w:rsidRDefault="00151349" w:rsidP="005F04BE">
      <w:pPr>
        <w:pStyle w:val="berschrift1"/>
      </w:pPr>
    </w:p>
    <w:sectPr w:rsidR="00151349" w:rsidRPr="00E81B1B" w:rsidSect="007D720E">
      <w:footerReference w:type="first" r:id="rId20"/>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Marie" w:date="2022-01-26T22:00:00Z" w:initials="M">
    <w:p w14:paraId="6C97ADFB" w14:textId="6DEE033C" w:rsidR="00953083" w:rsidRDefault="00953083">
      <w:pPr>
        <w:pStyle w:val="Kommentartext"/>
      </w:pPr>
      <w:r>
        <w:rPr>
          <w:rStyle w:val="Kommentarzeichen"/>
        </w:rPr>
        <w:annotationRef/>
      </w:r>
      <w:r>
        <w:t>Wir gehen ja im Beispiel fest davon aus.</w:t>
      </w:r>
    </w:p>
  </w:comment>
  <w:comment w:id="54" w:author="Marie" w:date="2022-01-26T22:05:00Z" w:initials="M">
    <w:p w14:paraId="70E4E3D1" w14:textId="757027BB" w:rsidR="00953083" w:rsidRDefault="00953083">
      <w:pPr>
        <w:pStyle w:val="Kommentartext"/>
      </w:pPr>
      <w:r>
        <w:rPr>
          <w:rStyle w:val="Kommentarzeichen"/>
        </w:rPr>
        <w:annotationRef/>
      </w:r>
      <w:r>
        <w:t>Verweis füge ich nach zusammenführen der Dokumente ein</w:t>
      </w:r>
    </w:p>
  </w:comment>
  <w:comment w:id="77" w:author="Marie" w:date="2022-01-26T22:15:00Z" w:initials="M">
    <w:p w14:paraId="2900E93D" w14:textId="30417FC2" w:rsidR="00953083" w:rsidRDefault="00953083">
      <w:pPr>
        <w:pStyle w:val="Kommentartext"/>
      </w:pPr>
      <w:r>
        <w:rPr>
          <w:rStyle w:val="Kommentarzeichen"/>
        </w:rPr>
        <w:annotationRef/>
      </w:r>
      <w:r>
        <w:t xml:space="preserve">Ich dachte wir machen diese Beispielrechnung eben damit die Vergleichbarkeit gegeben ist? Warum dann für verschiedene Details verschiedene </w:t>
      </w:r>
      <w:proofErr w:type="spellStart"/>
      <w:r>
        <w:t>Bewehrunsmengen</w:t>
      </w:r>
      <w:proofErr w:type="spellEnd"/>
      <w:r>
        <w:t>? Hat das mit den Details selbst zu tun oder ist das mit eventuell unterschiedlicher Gebäudegeometrie begründet? Wenn letzteres, dann hätten wir uns die ganzen schönen Annahmen ja sparen können?</w:t>
      </w:r>
    </w:p>
  </w:comment>
  <w:comment w:id="80" w:author="Marie" w:date="2021-07-16T09:52:00Z" w:initials="M">
    <w:p w14:paraId="4EF9D6EC" w14:textId="77777777" w:rsidR="00953083" w:rsidRDefault="00953083" w:rsidP="002135D9">
      <w:pPr>
        <w:pStyle w:val="Kommentartext"/>
      </w:pPr>
      <w:r>
        <w:rPr>
          <w:rStyle w:val="Kommentarzeichen"/>
        </w:rPr>
        <w:annotationRef/>
      </w:r>
      <w:r>
        <w:t>Lastannahmen/Annahmen für Bewehrungsmengen</w:t>
      </w:r>
    </w:p>
    <w:p w14:paraId="61B6E816" w14:textId="77777777" w:rsidR="00953083" w:rsidRDefault="00953083" w:rsidP="002135D9">
      <w:pPr>
        <w:pStyle w:val="Kommentartext"/>
      </w:pPr>
      <w:r>
        <w:t>Annahme Innenbereich -&gt; Korrosionsschutz</w:t>
      </w:r>
    </w:p>
  </w:comment>
  <w:comment w:id="81" w:author="Marie" w:date="2022-01-26T22:19:00Z" w:initials="M">
    <w:p w14:paraId="55E5CF2D" w14:textId="5584A202" w:rsidR="00953083" w:rsidRDefault="00953083">
      <w:pPr>
        <w:pStyle w:val="Kommentartext"/>
      </w:pPr>
      <w:r>
        <w:rPr>
          <w:rStyle w:val="Kommentarzeichen"/>
        </w:rPr>
        <w:annotationRef/>
      </w:r>
      <w:r>
        <w:t xml:space="preserve">Ggf. wäre es hier sinnvoll die verschiedenen Randbedingungen /Entscheidungskriterien auch zu nennen. </w:t>
      </w:r>
    </w:p>
  </w:comment>
  <w:comment w:id="109" w:author="Marie" w:date="2022-01-30T15:31:00Z" w:initials="M">
    <w:p w14:paraId="451DACDA" w14:textId="67AAE276" w:rsidR="005F04BE" w:rsidRDefault="005F04BE">
      <w:pPr>
        <w:pStyle w:val="Kommentartext"/>
      </w:pPr>
      <w:r>
        <w:rPr>
          <w:rStyle w:val="Kommentarzeichen"/>
        </w:rPr>
        <w:annotationRef/>
      </w:r>
      <w:r>
        <w:t xml:space="preserve">Wie bei den anderen </w:t>
      </w:r>
      <w:proofErr w:type="spellStart"/>
      <w:r>
        <w:t>Abbilungen</w:t>
      </w:r>
      <w:proofErr w:type="spellEnd"/>
      <w:r>
        <w:t xml:space="preserve"> Überschriften für Ansichten einführen, Schnitt einzeichnen, Stahl fehlt in der Legende hier</w:t>
      </w:r>
    </w:p>
  </w:comment>
  <w:comment w:id="110" w:author="Marie" w:date="2022-01-30T15:32:00Z" w:initials="M">
    <w:p w14:paraId="1E1E6431" w14:textId="0EF67575" w:rsidR="005F04BE" w:rsidRDefault="005F04BE">
      <w:pPr>
        <w:pStyle w:val="Kommentartext"/>
      </w:pPr>
      <w:r>
        <w:rPr>
          <w:rStyle w:val="Kommentarzeichen"/>
        </w:rPr>
        <w:annotationRef/>
      </w:r>
    </w:p>
  </w:comment>
  <w:comment w:id="107" w:author="Jan Wenker" w:date="2021-12-09T14:44:00Z" w:initials="JW">
    <w:p w14:paraId="6AB6B70E" w14:textId="77777777" w:rsidR="00953083" w:rsidRDefault="00953083" w:rsidP="007B714A">
      <w:pPr>
        <w:pStyle w:val="Kommentartext"/>
      </w:pPr>
      <w:r>
        <w:rPr>
          <w:rStyle w:val="Kommentarzeichen"/>
        </w:rPr>
        <w:annotationRef/>
      </w:r>
      <w:r>
        <w:t>Draufsicht im oberen Abbildungsteil? Sehr unübersichtlich…</w:t>
      </w:r>
    </w:p>
  </w:comment>
  <w:comment w:id="108" w:author="Jan Wenker" w:date="2021-12-09T14:36:00Z" w:initials="JW">
    <w:p w14:paraId="7E998466" w14:textId="77777777" w:rsidR="00953083" w:rsidRDefault="00953083" w:rsidP="007B714A">
      <w:pPr>
        <w:pStyle w:val="Kommentartext"/>
      </w:pPr>
      <w:r>
        <w:rPr>
          <w:rStyle w:val="Kommentarzeichen"/>
        </w:rPr>
        <w:annotationRef/>
      </w:r>
      <w:r>
        <w:t>Farbgestaltung Tabellen und Abbildungen angleichen!?</w:t>
      </w:r>
    </w:p>
  </w:comment>
  <w:comment w:id="113" w:author="Jan Wenker" w:date="2021-12-09T14:45:00Z" w:initials="JW">
    <w:p w14:paraId="61CAEC4E" w14:textId="77777777" w:rsidR="00953083" w:rsidRDefault="00953083" w:rsidP="007B714A">
      <w:pPr>
        <w:pStyle w:val="Kommentartext"/>
      </w:pPr>
      <w:r>
        <w:rPr>
          <w:rStyle w:val="Kommentarzeichen"/>
        </w:rPr>
        <w:annotationRef/>
      </w:r>
      <w:r>
        <w:t>„Beliebig große Mengen“ sind auf Grund der Geometrie, Randabstände usw. m. E. nicht möglich.</w:t>
      </w:r>
    </w:p>
  </w:comment>
  <w:comment w:id="118" w:author="Marie" w:date="2022-01-26T22:29:00Z" w:initials="M">
    <w:p w14:paraId="60574830" w14:textId="326C2146" w:rsidR="00953083" w:rsidRDefault="00953083">
      <w:pPr>
        <w:pStyle w:val="Kommentartext"/>
      </w:pPr>
      <w:r>
        <w:rPr>
          <w:rStyle w:val="Kommentarzeichen"/>
        </w:rPr>
        <w:annotationRef/>
      </w:r>
      <w:r>
        <w:t xml:space="preserve">Bitte Satz nochmal prüfen. Ist nicht gut verständlich. Warum jetzt plötzlich </w:t>
      </w:r>
      <w:proofErr w:type="spellStart"/>
      <w:r>
        <w:t>soviel</w:t>
      </w:r>
      <w:proofErr w:type="spellEnd"/>
      <w:r>
        <w:t xml:space="preserve">? Bei der </w:t>
      </w:r>
      <w:proofErr w:type="gramStart"/>
      <w:r>
        <w:t>12 fachen</w:t>
      </w:r>
      <w:proofErr w:type="gramEnd"/>
      <w:r>
        <w:t xml:space="preserve"> Menge kann man sich das als Leser schon mal fragen.  </w:t>
      </w:r>
    </w:p>
  </w:comment>
  <w:comment w:id="119" w:author="Marie" w:date="2021-07-15T08:42:00Z" w:initials="M">
    <w:p w14:paraId="40D845CD" w14:textId="77777777" w:rsidR="00953083" w:rsidRDefault="00953083" w:rsidP="007B714A">
      <w:pPr>
        <w:pStyle w:val="Kommentartext"/>
      </w:pPr>
      <w:r>
        <w:rPr>
          <w:rStyle w:val="Kommentarzeichen"/>
        </w:rPr>
        <w:annotationRef/>
      </w:r>
      <w:r>
        <w:t>Kontext? Maximale Mengen/Maße? Oben sind mehr Eisen dargestellt.</w:t>
      </w:r>
    </w:p>
  </w:comment>
  <w:comment w:id="120" w:author="Jan Wenker" w:date="2021-12-09T14:49:00Z" w:initials="JW">
    <w:p w14:paraId="43FA9EAB" w14:textId="77777777" w:rsidR="00953083" w:rsidRDefault="00953083" w:rsidP="007B714A">
      <w:pPr>
        <w:pStyle w:val="Kommentartext"/>
      </w:pPr>
      <w:r>
        <w:rPr>
          <w:rStyle w:val="Kommentarzeichen"/>
        </w:rPr>
        <w:annotationRef/>
      </w:r>
      <w:r>
        <w:t>Sprache, Grammatik, Satzbau??????</w:t>
      </w:r>
    </w:p>
  </w:comment>
  <w:comment w:id="129" w:author="Jan Wenker" w:date="2021-12-09T14:50:00Z" w:initials="JW">
    <w:p w14:paraId="00A5CDC2" w14:textId="77777777" w:rsidR="00953083" w:rsidRDefault="00953083" w:rsidP="007B714A">
      <w:pPr>
        <w:pStyle w:val="Kommentartext"/>
      </w:pPr>
      <w:r>
        <w:rPr>
          <w:rStyle w:val="Kommentarzeichen"/>
        </w:rPr>
        <w:annotationRef/>
      </w:r>
      <w:r>
        <w:t>Was denn nun?</w:t>
      </w:r>
    </w:p>
  </w:comment>
  <w:comment w:id="135" w:author="Marie" w:date="2022-01-26T22:46:00Z" w:initials="M">
    <w:p w14:paraId="18BE8982" w14:textId="1183F8A4" w:rsidR="00953083" w:rsidRDefault="00953083">
      <w:pPr>
        <w:pStyle w:val="Kommentartext"/>
      </w:pPr>
      <w:r>
        <w:rPr>
          <w:rStyle w:val="Kommentarzeichen"/>
        </w:rPr>
        <w:annotationRef/>
      </w:r>
      <w:r>
        <w:t>Dieser Schnitt wäre noch hilfreich für das Verständnis</w:t>
      </w:r>
    </w:p>
  </w:comment>
  <w:comment w:id="139" w:author="Marie" w:date="2022-01-30T15:34:00Z" w:initials="M">
    <w:p w14:paraId="55C3E334" w14:textId="531CE262" w:rsidR="005F04BE" w:rsidRDefault="005F04BE">
      <w:pPr>
        <w:pStyle w:val="Kommentartext"/>
      </w:pPr>
      <w:r>
        <w:rPr>
          <w:rStyle w:val="Kommentarzeichen"/>
        </w:rPr>
        <w:annotationRef/>
      </w:r>
      <w:r>
        <w:t>Die eingezeichnete Abluft ist textlich nicht erwähnt? Ist die für die erhitzte Luft beim Schweißen oder worum geht es da genau?</w:t>
      </w:r>
    </w:p>
  </w:comment>
  <w:comment w:id="138" w:author="Marie" w:date="2022-01-26T22:46:00Z" w:initials="M">
    <w:p w14:paraId="16FB5785" w14:textId="7B7863F6" w:rsidR="00953083" w:rsidRDefault="00953083">
      <w:pPr>
        <w:pStyle w:val="Kommentartext"/>
      </w:pPr>
      <w:r>
        <w:rPr>
          <w:rStyle w:val="Kommentarzeichen"/>
        </w:rPr>
        <w:annotationRef/>
      </w:r>
      <w:r>
        <w:t>Ansichtsbezeichnungen einführen</w:t>
      </w:r>
    </w:p>
  </w:comment>
  <w:comment w:id="143" w:author="Marie" w:date="2022-01-26T22:35:00Z" w:initials="M">
    <w:p w14:paraId="0EE9682B" w14:textId="1583D641" w:rsidR="00953083" w:rsidRDefault="00953083">
      <w:pPr>
        <w:pStyle w:val="Kommentartext"/>
      </w:pPr>
      <w:r>
        <w:rPr>
          <w:rStyle w:val="Kommentarzeichen"/>
        </w:rPr>
        <w:annotationRef/>
      </w:r>
      <w:r>
        <w:t>Eine Vergussfuge wurde vorher nie erwähnt. Bitte in den Allgemeinen Teil zufügen. Randbewehrung an den Längsrändern der HBV Teile auch?</w:t>
      </w:r>
    </w:p>
  </w:comment>
  <w:comment w:id="151" w:author="Jan Wenker" w:date="2021-12-09T14:52:00Z" w:initials="JW">
    <w:p w14:paraId="73D33176" w14:textId="77777777" w:rsidR="00953083" w:rsidRDefault="00953083" w:rsidP="007B714A">
      <w:pPr>
        <w:pStyle w:val="Kommentartext"/>
      </w:pPr>
      <w:r>
        <w:rPr>
          <w:rStyle w:val="Kommentarzeichen"/>
        </w:rPr>
        <w:annotationRef/>
      </w:r>
      <w:r>
        <w:t xml:space="preserve">Baustellen-Schweißung ist ein erheblicher Nachteil. S. o. dort wurden Nachteile beschrieben, hier </w:t>
      </w:r>
      <w:proofErr w:type="gramStart"/>
      <w:r>
        <w:t>nicht….</w:t>
      </w:r>
      <w:proofErr w:type="gramEnd"/>
      <w:r>
        <w:t>Systematik der Variantenbeschreibungen fehlt!</w:t>
      </w:r>
    </w:p>
  </w:comment>
  <w:comment w:id="152" w:author="Jan Wenker" w:date="2021-12-09T14:51:00Z" w:initials="JW">
    <w:p w14:paraId="081D7F99" w14:textId="77777777" w:rsidR="00953083" w:rsidRDefault="00953083" w:rsidP="007B714A">
      <w:pPr>
        <w:pStyle w:val="Kommentartext"/>
      </w:pPr>
      <w:r>
        <w:rPr>
          <w:rStyle w:val="Kommentarzeichen"/>
        </w:rPr>
        <w:annotationRef/>
      </w:r>
      <w:r>
        <w:t>???</w:t>
      </w:r>
    </w:p>
  </w:comment>
  <w:comment w:id="173" w:author="Marie" w:date="2022-01-26T22:48:00Z" w:initials="M">
    <w:p w14:paraId="4B48DBBE" w14:textId="4F4B0F91" w:rsidR="00953083" w:rsidRDefault="00953083">
      <w:pPr>
        <w:pStyle w:val="Kommentartext"/>
      </w:pPr>
      <w:r>
        <w:rPr>
          <w:rStyle w:val="Kommentarzeichen"/>
        </w:rPr>
        <w:annotationRef/>
      </w:r>
      <w:r>
        <w:t>Hier fehlt mir eine Begründung?</w:t>
      </w:r>
    </w:p>
  </w:comment>
  <w:comment w:id="174" w:author="Marie" w:date="2022-01-26T22:48:00Z" w:initials="M">
    <w:p w14:paraId="45833ECF" w14:textId="0F2BF98D" w:rsidR="00953083" w:rsidRDefault="00953083">
      <w:pPr>
        <w:pStyle w:val="Kommentartext"/>
      </w:pPr>
      <w:r>
        <w:rPr>
          <w:rStyle w:val="Kommentarzeichen"/>
        </w:rPr>
        <w:annotationRef/>
      </w:r>
      <w:r>
        <w:t xml:space="preserve">Durch Korrosion? </w:t>
      </w:r>
    </w:p>
  </w:comment>
  <w:comment w:id="175" w:author="Marie" w:date="2022-01-26T22:48:00Z" w:initials="M">
    <w:p w14:paraId="29CC9046" w14:textId="64409724" w:rsidR="00953083" w:rsidRDefault="00953083">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182" w:author="Marie" w:date="2022-01-26T22:52:00Z" w:initials="M">
    <w:p w14:paraId="27B34B2C" w14:textId="43D4C498" w:rsidR="00953083" w:rsidRDefault="00953083">
      <w:pPr>
        <w:pStyle w:val="Kommentartext"/>
      </w:pPr>
      <w:r>
        <w:rPr>
          <w:rStyle w:val="Kommentarzeichen"/>
        </w:rPr>
        <w:annotationRef/>
      </w:r>
      <w:r>
        <w:t>Die Toleranzen können schlupffrei angeschlossen werden? Da passt was nicht</w:t>
      </w:r>
    </w:p>
  </w:comment>
  <w:comment w:id="194" w:author="Marie" w:date="2022-01-26T22:53:00Z" w:initials="M">
    <w:p w14:paraId="7477016E" w14:textId="114857B8" w:rsidR="00953083" w:rsidRDefault="00953083">
      <w:pPr>
        <w:pStyle w:val="Kommentartext"/>
      </w:pPr>
      <w:r>
        <w:rPr>
          <w:rStyle w:val="Kommentarzeichen"/>
        </w:rPr>
        <w:annotationRef/>
      </w:r>
      <w:r>
        <w:t>Falls das korrekt ist…</w:t>
      </w:r>
    </w:p>
  </w:comment>
  <w:comment w:id="196" w:author="Jan Wenker" w:date="2021-12-09T14:54:00Z" w:initials="JW">
    <w:p w14:paraId="25AA5DF4" w14:textId="77777777" w:rsidR="00953083" w:rsidRDefault="00953083" w:rsidP="007B714A">
      <w:pPr>
        <w:pStyle w:val="Kommentartext"/>
      </w:pPr>
      <w:r>
        <w:rPr>
          <w:rStyle w:val="Kommentarzeichen"/>
        </w:rPr>
        <w:annotationRef/>
      </w:r>
      <w:r>
        <w:t>Bildquellen?</w:t>
      </w:r>
    </w:p>
    <w:p w14:paraId="13E324CC" w14:textId="77777777" w:rsidR="00953083" w:rsidRDefault="00953083" w:rsidP="007B714A">
      <w:pPr>
        <w:pStyle w:val="Kommentartext"/>
      </w:pPr>
      <w:r>
        <w:t>Bildqualität!?</w:t>
      </w:r>
    </w:p>
  </w:comment>
  <w:comment w:id="197" w:author="Marie" w:date="2022-01-30T15:35:00Z" w:initials="M">
    <w:p w14:paraId="1625B4E7" w14:textId="655BAB53" w:rsidR="005F04BE" w:rsidRDefault="005F04BE">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w:t>
      </w:r>
      <w:r>
        <w:t>kompliziert.</w:t>
      </w:r>
      <w:bookmarkStart w:id="198" w:name="_GoBack"/>
      <w:bookmarkEnd w:id="198"/>
    </w:p>
  </w:comment>
  <w:comment w:id="222" w:author="Marie" w:date="2021-07-16T09:59:00Z" w:initials="M">
    <w:p w14:paraId="0C0760B5" w14:textId="77777777" w:rsidR="00953083" w:rsidRDefault="00953083" w:rsidP="007B714A">
      <w:pPr>
        <w:pStyle w:val="Kommentartext"/>
      </w:pPr>
      <w:r>
        <w:rPr>
          <w:rStyle w:val="Kommentarzeichen"/>
        </w:rPr>
        <w:annotationRef/>
      </w:r>
      <w:r>
        <w:t>Verguss?</w:t>
      </w:r>
    </w:p>
  </w:comment>
  <w:comment w:id="227" w:author="Marie" w:date="2022-01-26T23:01:00Z" w:initials="M">
    <w:p w14:paraId="114285E4" w14:textId="5A5C77D9" w:rsidR="00953083" w:rsidRDefault="00953083">
      <w:pPr>
        <w:pStyle w:val="Kommentartext"/>
      </w:pPr>
      <w:r>
        <w:rPr>
          <w:rStyle w:val="Kommentarzeichen"/>
        </w:rPr>
        <w:annotationRef/>
      </w:r>
      <w:r>
        <w:t>Davon steht bei der vorherigen Variante nichts. Wie sieht es beim Ortbeton aus? Doch auch Verguss der Längsfugen nötig?</w:t>
      </w:r>
    </w:p>
  </w:comment>
  <w:comment w:id="230" w:author="Marie" w:date="2022-01-26T23:01:00Z" w:initials="M">
    <w:p w14:paraId="0938CB01" w14:textId="6F061982" w:rsidR="00953083" w:rsidRDefault="00953083">
      <w:pPr>
        <w:pStyle w:val="Kommentartext"/>
      </w:pPr>
      <w:r>
        <w:rPr>
          <w:rStyle w:val="Kommentarzeichen"/>
        </w:rPr>
        <w:annotationRef/>
      </w:r>
      <w:r>
        <w:t>Korrosion?</w:t>
      </w:r>
    </w:p>
  </w:comment>
  <w:comment w:id="231" w:author="Marie" w:date="2022-01-26T23:02:00Z" w:initials="M">
    <w:p w14:paraId="09A6B712" w14:textId="1E5E567F" w:rsidR="00953083" w:rsidRDefault="00953083">
      <w:pPr>
        <w:pStyle w:val="Kommentartext"/>
      </w:pPr>
      <w:r>
        <w:rPr>
          <w:rStyle w:val="Kommentarzeichen"/>
        </w:rPr>
        <w:annotationRef/>
      </w:r>
      <w:r>
        <w:t>Genaue Bezeichnung + Hersteller, ggf. Quelle</w:t>
      </w:r>
    </w:p>
  </w:comment>
  <w:comment w:id="238" w:author="Marie" w:date="2022-01-26T23:03:00Z" w:initials="M">
    <w:p w14:paraId="53E4C929" w14:textId="2142F014" w:rsidR="00953083" w:rsidRDefault="00953083">
      <w:pPr>
        <w:pStyle w:val="Kommentartext"/>
      </w:pPr>
      <w:r>
        <w:rPr>
          <w:rStyle w:val="Kommentarzeichen"/>
        </w:rPr>
        <w:annotationRef/>
      </w:r>
      <w:r>
        <w:t>Weshalb? Durchmesser der Bügel? Bitte ergänzen</w:t>
      </w:r>
    </w:p>
  </w:comment>
  <w:comment w:id="239" w:author="Marie" w:date="2022-01-26T23:02:00Z" w:initials="M">
    <w:p w14:paraId="38833B83" w14:textId="67C30B84" w:rsidR="00953083" w:rsidRDefault="00953083">
      <w:pPr>
        <w:pStyle w:val="Kommentartext"/>
      </w:pPr>
      <w:r>
        <w:rPr>
          <w:rStyle w:val="Kommentarzeichen"/>
        </w:rPr>
        <w:annotationRef/>
      </w:r>
      <w:r>
        <w:t>Genaue Bezeichnung + Hersteller ggf. Quelle</w:t>
      </w:r>
    </w:p>
  </w:comment>
  <w:comment w:id="242" w:author="Marie" w:date="2022-01-26T23:07:00Z" w:initials="M">
    <w:p w14:paraId="7E22932D" w14:textId="77777777" w:rsidR="00953083" w:rsidRDefault="00953083">
      <w:pPr>
        <w:pStyle w:val="Kommentartext"/>
      </w:pPr>
      <w:r>
        <w:rPr>
          <w:rStyle w:val="Kommentarzeichen"/>
        </w:rPr>
        <w:annotationRef/>
      </w:r>
      <w:r>
        <w:t>Bitte spezifizieren. Längsfugen zwischen den Elementen. Bemessung Kräfte parallel/quer usw.</w:t>
      </w:r>
    </w:p>
    <w:p w14:paraId="09F5E71D" w14:textId="59C9486D" w:rsidR="00953083" w:rsidRDefault="00953083">
      <w:pPr>
        <w:pStyle w:val="Kommentartext"/>
      </w:pPr>
      <w:r>
        <w:t xml:space="preserve">Hier fehlt für den Leser der nicht im </w:t>
      </w:r>
      <w:proofErr w:type="spellStart"/>
      <w:r>
        <w:t>thema</w:t>
      </w:r>
      <w:proofErr w:type="spellEnd"/>
      <w:r>
        <w:t xml:space="preserve"> ist der </w:t>
      </w:r>
      <w:proofErr w:type="spellStart"/>
      <w:r>
        <w:t>kontext</w:t>
      </w:r>
      <w:proofErr w:type="spellEnd"/>
    </w:p>
  </w:comment>
  <w:comment w:id="243" w:author="Marie" w:date="2022-01-26T23:08:00Z" w:initials="M">
    <w:p w14:paraId="23F0E586" w14:textId="3D527245" w:rsidR="00953083" w:rsidRDefault="00953083">
      <w:pPr>
        <w:pStyle w:val="Kommentartext"/>
      </w:pPr>
      <w:r>
        <w:rPr>
          <w:rStyle w:val="Kommentarzeichen"/>
        </w:rPr>
        <w:annotationRef/>
      </w:r>
      <w:r>
        <w:t>Verstehe den Zusammenhang nicht, bitte ausführen</w:t>
      </w:r>
    </w:p>
  </w:comment>
  <w:comment w:id="245" w:author="Marie" w:date="2022-01-26T23:11:00Z" w:initials="M">
    <w:p w14:paraId="5E6B0416" w14:textId="16073C0E" w:rsidR="00953083" w:rsidRDefault="00953083">
      <w:pPr>
        <w:pStyle w:val="Kommentartext"/>
      </w:pPr>
      <w:r>
        <w:rPr>
          <w:rStyle w:val="Kommentarzeichen"/>
        </w:rPr>
        <w:annotationRef/>
      </w:r>
      <w:r>
        <w:t>Keine Formeln in Fließtext. Entweder Gleichung oder raus damit. Die Grundlage haben wir ja geliefert.</w:t>
      </w:r>
    </w:p>
  </w:comment>
  <w:comment w:id="247" w:author="Marie" w:date="2022-01-26T23:12:00Z" w:initials="M">
    <w:p w14:paraId="3C2DF60C" w14:textId="77777777" w:rsidR="00953083" w:rsidRDefault="00953083">
      <w:pPr>
        <w:pStyle w:val="Kommentartext"/>
      </w:pPr>
      <w:r>
        <w:rPr>
          <w:rStyle w:val="Kommentarzeichen"/>
        </w:rPr>
        <w:annotationRef/>
      </w:r>
      <w:r>
        <w:t xml:space="preserve">Kurz noch auf Vor- und Nachteile von Verguss eingehen. Hatten wir nicht ganz zu Anfang auch mal irgendwie an etwas ohne Verguss gedacht? </w:t>
      </w:r>
    </w:p>
    <w:p w14:paraId="7B500755" w14:textId="5CBDED24" w:rsidR="00953083" w:rsidRDefault="00953083">
      <w:pPr>
        <w:pStyle w:val="Kommentartext"/>
      </w:pPr>
      <w:r>
        <w:t>Bitte in den ersten Sätzen oder im Allgemeinen Teil kurz darauf eingehen.</w:t>
      </w:r>
    </w:p>
  </w:comment>
  <w:comment w:id="250" w:author="Marie" w:date="2022-01-26T23:13:00Z" w:initials="M">
    <w:p w14:paraId="708792F6" w14:textId="5B29122B" w:rsidR="00953083" w:rsidRDefault="00953083">
      <w:pPr>
        <w:pStyle w:val="Kommentartext"/>
      </w:pPr>
      <w:r>
        <w:rPr>
          <w:rStyle w:val="Kommentarzeichen"/>
        </w:rPr>
        <w:annotationRef/>
      </w:r>
      <w:r>
        <w:t xml:space="preserve">Hier fehlt mir die Zusammenfassung. Das ist ein Fazit, was im Sinne des Projekts vielleicht sinnvoll ist., aber keine </w:t>
      </w:r>
      <w:proofErr w:type="spellStart"/>
      <w:r>
        <w:t>Zusammefassung</w:t>
      </w:r>
      <w:proofErr w:type="spellEnd"/>
      <w:r>
        <w:t xml:space="preserve"> und auch kein Vergleich der Varianten. Bitte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97ADFB" w15:done="0"/>
  <w15:commentEx w15:paraId="70E4E3D1" w15:done="0"/>
  <w15:commentEx w15:paraId="2900E93D" w15:done="0"/>
  <w15:commentEx w15:paraId="61B6E816" w15:done="1"/>
  <w15:commentEx w15:paraId="55E5CF2D" w15:done="0"/>
  <w15:commentEx w15:paraId="451DACDA" w15:done="0"/>
  <w15:commentEx w15:paraId="1E1E6431" w15:paraIdParent="451DACDA" w15:done="0"/>
  <w15:commentEx w15:paraId="6AB6B70E" w15:done="0"/>
  <w15:commentEx w15:paraId="7E998466" w15:done="0"/>
  <w15:commentEx w15:paraId="61CAEC4E" w15:done="0"/>
  <w15:commentEx w15:paraId="60574830" w15:done="0"/>
  <w15:commentEx w15:paraId="40D845CD" w15:done="1"/>
  <w15:commentEx w15:paraId="43FA9EAB" w15:done="0"/>
  <w15:commentEx w15:paraId="00A5CDC2" w15:done="1"/>
  <w15:commentEx w15:paraId="18BE8982" w15:done="0"/>
  <w15:commentEx w15:paraId="55C3E334" w15:done="0"/>
  <w15:commentEx w15:paraId="16FB5785" w15:done="0"/>
  <w15:commentEx w15:paraId="0EE9682B" w15:done="0"/>
  <w15:commentEx w15:paraId="73D33176" w15:done="1"/>
  <w15:commentEx w15:paraId="081D7F99" w15:done="0"/>
  <w15:commentEx w15:paraId="4B48DBBE" w15:done="0"/>
  <w15:commentEx w15:paraId="45833ECF" w15:done="0"/>
  <w15:commentEx w15:paraId="29CC9046" w15:done="0"/>
  <w15:commentEx w15:paraId="27B34B2C" w15:done="0"/>
  <w15:commentEx w15:paraId="7477016E" w15:done="0"/>
  <w15:commentEx w15:paraId="13E324CC" w15:done="0"/>
  <w15:commentEx w15:paraId="1625B4E7" w15:paraIdParent="13E324CC" w15:done="0"/>
  <w15:commentEx w15:paraId="0C0760B5" w15:done="1"/>
  <w15:commentEx w15:paraId="114285E4" w15:done="0"/>
  <w15:commentEx w15:paraId="0938CB01" w15:done="0"/>
  <w15:commentEx w15:paraId="09A6B712" w15:done="0"/>
  <w15:commentEx w15:paraId="53E4C929" w15:done="0"/>
  <w15:commentEx w15:paraId="38833B83" w15:done="0"/>
  <w15:commentEx w15:paraId="09F5E71D" w15:done="0"/>
  <w15:commentEx w15:paraId="23F0E586" w15:done="0"/>
  <w15:commentEx w15:paraId="5E6B0416" w15:done="0"/>
  <w15:commentEx w15:paraId="7B500755" w15:done="0"/>
  <w15:commentEx w15:paraId="708792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4E71277" w16cex:dateUtc="2021-09-11T09:33:00Z"/>
  <w16cex:commentExtensible w16cex:durableId="2575A1EF" w16cex:dateUtc="2021-12-28T13:47:00Z"/>
  <w16cex:commentExtensible w16cex:durableId="25599EEE" w16cex:dateUtc="2021-12-07T07:50:00Z"/>
  <w16cex:commentExtensible w16cex:durableId="255B15AA" w16cex:dateUtc="2021-12-08T10:29:00Z"/>
  <w16cex:commentExtensible w16cex:durableId="24C7554F" w16cex:dateUtc="2021-08-18T07:45:00Z"/>
  <w16cex:commentExtensible w16cex:durableId="255B1765" w16cex:dateUtc="2021-12-08T10:37:00Z"/>
  <w16cex:commentExtensible w16cex:durableId="255B174B" w16cex:dateUtc="2021-12-08T10:36:00Z"/>
  <w16cex:commentExtensible w16cex:durableId="255B18D8" w16cex:dateUtc="2021-12-08T10:43:00Z"/>
  <w16cex:commentExtensible w16cex:durableId="255B50B9" w16cex:dateUtc="2021-12-08T14:41:00Z"/>
  <w16cex:commentExtensible w16cex:durableId="24C75A6E" w16cex:dateUtc="2021-08-18T08:07:00Z"/>
  <w16cex:commentExtensible w16cex:durableId="24C75B51" w16cex:dateUtc="2021-08-18T08:11:00Z"/>
  <w16cex:commentExtensible w16cex:durableId="255B1C88" w16cex:dateUtc="2021-12-08T10:59:00Z"/>
  <w16cex:commentExtensible w16cex:durableId="255B1E56" w16cex:dateUtc="2021-12-08T11:06:00Z"/>
  <w16cex:commentExtensible w16cex:durableId="255B1E93" w16cex:dateUtc="2021-12-08T11:07:00Z"/>
  <w16cex:commentExtensible w16cex:durableId="255B1F2D" w16cex:dateUtc="2021-12-08T11:10:00Z"/>
  <w16cex:commentExtensible w16cex:durableId="257D3DD4" w16cex:dateUtc="2022-01-03T08:18:00Z"/>
  <w16cex:commentExtensible w16cex:durableId="255B1F5D" w16cex:dateUtc="2021-12-08T11:11:00Z"/>
  <w16cex:commentExtensible w16cex:durableId="255B1FAE" w16cex:dateUtc="2021-12-08T11:12:00Z"/>
  <w16cex:commentExtensible w16cex:durableId="255B1FE0" w16cex:dateUtc="2021-12-08T11:13:00Z"/>
  <w16cex:commentExtensible w16cex:durableId="255B486E" w16cex:dateUtc="2021-12-08T14:06:00Z"/>
  <w16cex:commentExtensible w16cex:durableId="24C7615F" w16cex:dateUtc="2021-08-18T08:37:00Z"/>
  <w16cex:commentExtensible w16cex:durableId="255B48E8" w16cex:dateUtc="2021-12-08T14:08:00Z"/>
  <w16cex:commentExtensible w16cex:durableId="255B4916" w16cex:dateUtc="2021-12-08T14:09:00Z"/>
  <w16cex:commentExtensible w16cex:durableId="255B495C" w16cex:dateUtc="2021-12-08T14:10:00Z"/>
  <w16cex:commentExtensible w16cex:durableId="24C75E5B" w16cex:dateUtc="2021-08-18T08:24:00Z"/>
  <w16cex:commentExtensible w16cex:durableId="24C76128" w16cex:dateUtc="2021-08-18T08:36:00Z"/>
  <w16cex:commentExtensible w16cex:durableId="24C65C07" w16cex:dateUtc="2021-08-17T14:02:00Z"/>
  <w16cex:commentExtensible w16cex:durableId="255C91BB" w16cex:dateUtc="2021-12-09T13:31:00Z"/>
  <w16cex:commentExtensible w16cex:durableId="255B4987" w16cex:dateUtc="2021-12-08T14:11:00Z"/>
  <w16cex:commentExtensible w16cex:durableId="255B49B2" w16cex:dateUtc="2021-12-08T14:11:00Z"/>
  <w16cex:commentExtensible w16cex:durableId="249BD800" w16cex:dateUtc="2021-07-16T08:03:00Z"/>
  <w16cex:commentExtensible w16cex:durableId="255C91F0" w16cex:dateUtc="2021-12-09T13:32:00Z"/>
  <w16cex:commentExtensible w16cex:durableId="24C76037" w16cex:dateUtc="2021-08-18T08:32:00Z"/>
  <w16cex:commentExtensible w16cex:durableId="255B49BF" w16cex:dateUtc="2021-12-08T14:11:00Z"/>
  <w16cex:commentExtensible w16cex:durableId="255C920D" w16cex:dateUtc="2021-12-09T13:32:00Z"/>
  <w16cex:commentExtensible w16cex:durableId="255B5125" w16cex:dateUtc="2021-12-08T14:43:00Z"/>
  <w16cex:commentExtensible w16cex:durableId="255B4A2C" w16cex:dateUtc="2021-12-08T14:13:00Z"/>
  <w16cex:commentExtensible w16cex:durableId="24E71075" w16cex:dateUtc="2021-09-11T09:24:00Z"/>
  <w16cex:commentExtensible w16cex:durableId="249BD54B" w16cex:dateUtc="2021-07-16T07:52:00Z"/>
  <w16cex:commentExtensible w16cex:durableId="255C94B6" w16cex:dateUtc="2021-12-09T13:44:00Z"/>
  <w16cex:commentExtensible w16cex:durableId="255C92D9" w16cex:dateUtc="2021-12-09T13:36:00Z"/>
  <w16cex:commentExtensible w16cex:durableId="255C94EE" w16cex:dateUtc="2021-12-09T13:45:00Z"/>
  <w16cex:commentExtensible w16cex:durableId="255C950C" w16cex:dateUtc="2021-12-09T13:45:00Z"/>
  <w16cex:commentExtensible w16cex:durableId="249A7364" w16cex:dateUtc="2021-07-15T06:42:00Z"/>
  <w16cex:commentExtensible w16cex:durableId="255C95F0" w16cex:dateUtc="2021-12-09T13:49:00Z"/>
  <w16cex:commentExtensible w16cex:durableId="255C9646" w16cex:dateUtc="2021-12-09T13:50:00Z"/>
  <w16cex:commentExtensible w16cex:durableId="255C96B3" w16cex:dateUtc="2021-12-09T13:52:00Z"/>
  <w16cex:commentExtensible w16cex:durableId="255C9682" w16cex:dateUtc="2021-12-09T13:51:00Z"/>
  <w16cex:commentExtensible w16cex:durableId="249A7704" w16cex:dateUtc="2021-07-15T06:57:00Z"/>
  <w16cex:commentExtensible w16cex:durableId="255C970A" w16cex:dateUtc="2021-12-09T13:54:00Z"/>
  <w16cex:commentExtensible w16cex:durableId="249BD6FA" w16cex:dateUtc="2021-07-16T07:59:00Z"/>
  <w16cex:commentExtensible w16cex:durableId="249BD722" w16cex:dateUtc="2021-07-16T08:00:00Z"/>
  <w16cex:commentExtensible w16cex:durableId="255C9752" w16cex:dateUtc="2021-12-09T13:55:00Z"/>
  <w16cex:commentExtensible w16cex:durableId="24E710B4" w16cex:dateUtc="2021-09-11T09:25:00Z"/>
  <w16cex:commentExtensible w16cex:durableId="257D5E6F" w16cex:dateUtc="2021-12-19T20:56:00Z"/>
  <w16cex:commentExtensible w16cex:durableId="257D5E70" w16cex:dateUtc="2021-12-19T20:56:00Z"/>
  <w16cex:commentExtensible w16cex:durableId="7F16A7F2" w16cex:dateUtc="2021-12-19T20:56:00Z"/>
  <w16cex:commentExtensible w16cex:durableId="5FFE2491" w16cex:dateUtc="2021-12-20T12:01:00Z"/>
  <w16cex:commentExtensible w16cex:durableId="47141EC8" w16cex:dateUtc="2021-12-20T14:34:00Z"/>
  <w16cex:commentExtensible w16cex:durableId="255C99C0" w16cex:dateUtc="2021-12-09T14:0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3E656F24" w16cex:dateUtc="2021-12-20T14:43:00Z"/>
  <w16cex:commentExtensible w16cex:durableId="255C9BD7" w16cex:dateUtc="2021-12-09T14:14:00Z"/>
  <w16cex:commentExtensible w16cex:durableId="585E20C3" w16cex:dateUtc="2021-12-09T14:19:00Z"/>
  <w16cex:commentExtensible w16cex:durableId="3D41E368" w16cex:dateUtc="2021-12-20T15:38:00Z"/>
  <w16cex:commentExtensible w16cex:durableId="255C9C4E" w16cex:dateUtc="2021-12-09T14:16:00Z"/>
  <w16cex:commentExtensible w16cex:durableId="255C9CD6" w16cex:dateUtc="2021-12-09T14:18:00Z"/>
  <w16cex:commentExtensible w16cex:durableId="255C9CF4" w16cex:dateUtc="2021-12-09T14:19:00Z"/>
  <w16cex:commentExtensible w16cex:durableId="256C10A2" w16cex:dateUtc="2021-12-21T07:35:00Z"/>
  <w16cex:commentExtensible w16cex:durableId="0F8FC2DC" w16cex:dateUtc="2021-12-20T16:27:00Z"/>
  <w16cex:commentExtensible w16cex:durableId="255C9D4D" w16cex:dateUtc="2021-12-09T14:20:00Z"/>
  <w16cex:commentExtensible w16cex:durableId="399D8C13" w16cex:dateUtc="2021-12-19T22:01:00Z"/>
  <w16cex:commentExtensible w16cex:durableId="255C9D6E" w16cex:dateUtc="2021-12-09T14:21:00Z"/>
  <w16cex:commentExtensible w16cex:durableId="2C0A6BCB" w16cex:dateUtc="2021-12-20T19:07: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0F625F29" w16cex:dateUtc="2021-12-20T18:41:00Z"/>
  <w16cex:commentExtensible w16cex:durableId="02593DA7" w16cex:dateUtc="2021-12-20T19:11: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4FE2272" w16cex:dateUtc="2021-09-28T21:23:00Z"/>
  <w16cex:commentExtensible w16cex:durableId="255CA4CE"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0CC155F7" w16cex:dateUtc="2021-12-20T20:47:00Z"/>
  <w16cex:commentExtensible w16cex:durableId="255DCDAD" w16cex:dateUtc="2021-12-10T11:59:00Z"/>
  <w16cex:commentExtensible w16cex:durableId="1AFB16AA" w16cex:dateUtc="2021-12-20T20:59:00Z"/>
  <w16cex:commentExtensible w16cex:durableId="255DCDE8" w16cex:dateUtc="2021-12-10T12:00:00Z"/>
  <w16cex:commentExtensible w16cex:durableId="4CD8EEC9" w16cex:dateUtc="2021-12-20T21:05:00Z"/>
  <w16cex:commentExtensible w16cex:durableId="413B2001" w16cex:dateUtc="2021-12-20T21:02:00Z"/>
  <w16cex:commentExtensible w16cex:durableId="2B285FE4" w16cex:dateUtc="2021-12-20T20:48: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6097B5C6" w16cex:dateUtc="2021-12-21T10:54:00Z"/>
  <w16cex:commentExtensible w16cex:durableId="165E8D7B" w16cex:dateUtc="2021-12-21T10:57:00Z"/>
  <w16cex:commentExtensible w16cex:durableId="2563249A" w16cex:dateUtc="2021-12-14T13:11:00Z"/>
  <w16cex:commentExtensible w16cex:durableId="047F05A8" w16cex:dateUtc="2021-12-21T10:59:00Z"/>
  <w16cex:commentExtensible w16cex:durableId="2563247C" w16cex:dateUtc="2021-12-14T13:11:00Z"/>
  <w16cex:commentExtensible w16cex:durableId="3EBA1E61" w16cex:dateUtc="2021-12-21T10:06:00Z"/>
  <w16cex:commentExtensible w16cex:durableId="35A4099C" w16cex:dateUtc="2021-12-21T11:07:00Z"/>
  <w16cex:commentExtensible w16cex:durableId="25632522" w16cex:dateUtc="2021-12-14T13:13:00Z"/>
  <w16cex:commentExtensible w16cex:durableId="25632582" w16cex:dateUtc="2021-12-14T13:15:00Z"/>
  <w16cex:commentExtensible w16cex:durableId="256C9A27" w16cex:dateUtc="2021-12-21T17:23: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6CCF81" w16cex:dateUtc="2021-12-21T21:11:00Z"/>
  <w16cex:commentExtensible w16cex:durableId="25633BF8" w16cex:dateUtc="2021-12-14T14:51:00Z"/>
  <w16cex:commentExtensible w16cex:durableId="25633C49" w16cex:dateUtc="2021-12-14T14:52:00Z"/>
  <w16cex:commentExtensible w16cex:durableId="256CD1B6" w16cex:dateUtc="2021-12-21T21:20:00Z"/>
  <w16cex:commentExtensible w16cex:durableId="256CD3F4" w16cex:dateUtc="2021-12-21T21:30:00Z"/>
  <w16cex:commentExtensible w16cex:durableId="256CCD62" w16cex:dateUtc="2021-12-21T21:02:00Z"/>
  <w16cex:commentExtensible w16cex:durableId="25646428" w16cex:dateUtc="2021-12-15T11:55:00Z"/>
  <w16cex:commentExtensible w16cex:durableId="256CD5E3" w16cex:dateUtc="2021-12-21T21:38:00Z"/>
  <w16cex:commentExtensible w16cex:durableId="256CD780" w16cex:dateUtc="2021-12-21T21:45:00Z"/>
  <w16cex:commentExtensible w16cex:durableId="256CD738" w16cex:dateUtc="2021-12-21T21:44:00Z"/>
  <w16cex:commentExtensible w16cex:durableId="256465AA" w16cex:dateUtc="2021-12-15T12:01:00Z"/>
  <w16cex:commentExtensible w16cex:durableId="25646576" w16cex:dateUtc="2021-12-15T12:00:00Z"/>
  <w16cex:commentExtensible w16cex:durableId="256CD977" w16cex:dateUtc="2021-12-21T21:53:00Z"/>
  <w16cex:commentExtensible w16cex:durableId="256CD99E" w16cex:dateUtc="2021-12-21T21:54:00Z"/>
  <w16cex:commentExtensible w16cex:durableId="256CDA4D" w16cex:dateUtc="2021-12-21T21:57:00Z"/>
  <w16cex:commentExtensible w16cex:durableId="256465D5" w16cex:dateUtc="2021-12-15T12:02:00Z"/>
  <w16cex:commentExtensible w16cex:durableId="256CDB04" w16cex:dateUtc="2021-12-21T22:00:00Z"/>
  <w16cex:commentExtensible w16cex:durableId="25646600" w16cex:dateUtc="2021-12-15T12:02:00Z"/>
  <w16cex:commentExtensible w16cex:durableId="256CDD84" w16cex:dateUtc="2021-12-21T22:11:00Z"/>
  <w16cex:commentExtensible w16cex:durableId="256CDD5B" w16cex:dateUtc="2021-12-21T22:10:00Z"/>
  <w16cex:commentExtensible w16cex:durableId="256CDEBB" w16cex:dateUtc="2021-12-21T22:16:00Z"/>
  <w16cex:commentExtensible w16cex:durableId="256CDF23" w16cex:dateUtc="2021-12-21T22:17:00Z"/>
  <w16cex:commentExtensible w16cex:durableId="24E8FDF4" w16cex:dateUtc="2021-09-12T20:30:00Z"/>
  <w16cex:commentExtensible w16cex:durableId="256CDFF6" w16cex:dateUtc="2021-12-21T22:21:00Z"/>
  <w16cex:commentExtensible w16cex:durableId="24FF6408" w16cex:dateUtc="2021-09-29T20:15: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ACE" w16cex:dateUtc="2021-12-15T12:23:00Z"/>
  <w16cex:commentExtensible w16cex:durableId="25646B35" w16cex:dateUtc="2021-12-15T12:25:00Z"/>
  <w16cex:commentExtensible w16cex:durableId="256CEB64" w16cex:dateUtc="2021-12-21T23:10:00Z"/>
  <w16cex:commentExtensible w16cex:durableId="256CEBEE" w16cex:dateUtc="2021-12-21T23:12:00Z"/>
  <w16cex:commentExtensible w16cex:durableId="256CED12" w16cex:dateUtc="2021-12-21T23:17:00Z"/>
  <w16cex:commentExtensible w16cex:durableId="256CED37" w16cex:dateUtc="2021-12-21T23:17:00Z"/>
  <w16cex:commentExtensible w16cex:durableId="25659E2A" w16cex:dateUtc="2021-12-16T10:14:00Z"/>
  <w16cex:commentExtensible w16cex:durableId="256CEDC7" w16cex:dateUtc="2021-12-21T23:20:00Z"/>
  <w16cex:commentExtensible w16cex:durableId="256CEE77" w16cex:dateUtc="2021-12-21T23:23:00Z"/>
  <w16cex:commentExtensible w16cex:durableId="25659F68" w16cex:dateUtc="2021-12-16T10:20:00Z"/>
  <w16cex:commentExtensible w16cex:durableId="256CEDDC" w16cex:dateUtc="2021-12-21T23:20:00Z"/>
  <w16cex:commentExtensible w16cex:durableId="256CF052" w16cex:dateUtc="2021-12-21T23:31:00Z"/>
  <w16cex:commentExtensible w16cex:durableId="256CF369" w16cex:dateUtc="2021-12-21T23:44:00Z"/>
  <w16cex:commentExtensible w16cex:durableId="256CF411" w16cex:dateUtc="2021-12-21T23:47:00Z"/>
  <w16cex:commentExtensible w16cex:durableId="2565A05B" w16cex:dateUtc="2021-12-16T10:24:00Z"/>
  <w16cex:commentExtensible w16cex:durableId="256CF4F4" w16cex:dateUtc="2021-12-21T23:51:00Z"/>
  <w16cex:commentExtensible w16cex:durableId="256CF517" w16cex:dateUtc="2021-12-21T23:51:00Z"/>
  <w16cex:commentExtensible w16cex:durableId="256CF4E6" w16cex:dateUtc="2021-12-21T23:50:00Z"/>
  <w16cex:commentExtensible w16cex:durableId="2565A0B7" w16cex:dateUtc="2021-12-16T10:25:00Z"/>
  <w16cex:commentExtensible w16cex:durableId="256CF57E" w16cex:dateUtc="2021-12-21T23:53:00Z"/>
  <w16cex:commentExtensible w16cex:durableId="24FF6A88" w16cex:dateUtc="2021-09-29T20:43:00Z"/>
  <w16cex:commentExtensible w16cex:durableId="256CF622" w16cex:dateUtc="2021-12-21T23:56:00Z"/>
  <w16cex:commentExtensible w16cex:durableId="2565A107" w16cex:dateUtc="2021-12-16T10:27:00Z"/>
  <w16cex:commentExtensible w16cex:durableId="2565A17B" w16cex:dateUtc="2021-12-16T10:28:00Z"/>
  <w16cex:commentExtensible w16cex:durableId="2565A157" w16cex:dateUtc="2021-12-16T10:28:00Z"/>
  <w16cex:commentExtensible w16cex:durableId="2565A34A" w16cex:dateUtc="2021-12-16T10:36:00Z"/>
  <w16cex:commentExtensible w16cex:durableId="2565A214" w16cex:dateUtc="2021-12-16T10:31:00Z"/>
  <w16cex:commentExtensible w16cex:durableId="256CFB07" w16cex:dateUtc="2021-12-22T00:16:00Z"/>
  <w16cex:commentExtensible w16cex:durableId="256CFBE5" w16cex:dateUtc="2021-12-22T00:20:00Z"/>
  <w16cex:commentExtensible w16cex:durableId="256CFC46" w16cex:dateUtc="2021-12-22T00:22:00Z"/>
  <w16cex:commentExtensible w16cex:durableId="256D03B8" w16cex:dateUtc="2021-12-22T00:54:00Z"/>
  <w16cex:commentExtensible w16cex:durableId="24E8BF97" w16cex:dateUtc="2021-09-12T16:04:00Z"/>
  <w16cex:commentExtensible w16cex:durableId="256CFDD6" w16cex:dateUtc="2021-12-22T00:28:00Z"/>
  <w16cex:commentExtensible w16cex:durableId="24E8C82F" w16cex:dateUtc="2021-09-12T16:40:00Z"/>
  <w16cex:commentExtensible w16cex:durableId="2565A41A" w16cex:dateUtc="2021-12-16T10:40:00Z"/>
  <w16cex:commentExtensible w16cex:durableId="256D0045" w16cex:dateUtc="2021-12-22T00:39:00Z"/>
  <w16cex:commentExtensible w16cex:durableId="2565A4A4" w16cex:dateUtc="2021-12-16T10:42:00Z"/>
  <w16cex:commentExtensible w16cex:durableId="256D04AC" w16cex:dateUtc="2021-12-22T00:58:00Z"/>
  <w16cex:commentExtensible w16cex:durableId="2565A548" w16cex:dateUtc="2021-12-16T10:45:00Z"/>
  <w16cex:commentExtensible w16cex:durableId="2565A5EB" w16cex:dateUtc="2021-12-16T10:47:00Z"/>
  <w16cex:commentExtensible w16cex:durableId="256CFFDD" w16cex:dateUtc="2021-12-22T00:37:00Z"/>
  <w16cex:commentExtensible w16cex:durableId="2565A60F" w16cex:dateUtc="2021-12-16T10:48:00Z"/>
  <w16cex:commentExtensible w16cex:durableId="256CFF89" w16cex:dateUtc="2021-12-22T00:36:00Z"/>
  <w16cex:commentExtensible w16cex:durableId="256D0410" w16cex:dateUtc="2021-12-22T00:55:00Z"/>
  <w16cex:commentExtensible w16cex:durableId="256D0279" w16cex:dateUtc="2021-12-22T00:48:00Z"/>
  <w16cex:commentExtensible w16cex:durableId="2565A83B" w16cex:dateUtc="2021-12-16T10:57:00Z"/>
  <w16cex:commentExtensible w16cex:durableId="257D5E2D" w16cex:dateUtc="2021-07-16T07:52:00Z"/>
  <w16cex:commentExtensible w16cex:durableId="257D5E2C" w16cex:dateUtc="2021-12-09T13:44:00Z"/>
  <w16cex:commentExtensible w16cex:durableId="257D5E2B" w16cex:dateUtc="2021-12-09T13:36:00Z"/>
  <w16cex:commentExtensible w16cex:durableId="257D5E29" w16cex:dateUtc="2021-12-09T13:45:00Z"/>
  <w16cex:commentExtensible w16cex:durableId="257D5E28" w16cex:dateUtc="2021-07-15T06:42:00Z"/>
  <w16cex:commentExtensible w16cex:durableId="257D5E27" w16cex:dateUtc="2021-12-09T13:49:00Z"/>
  <w16cex:commentExtensible w16cex:durableId="257D5E26" w16cex:dateUtc="2021-12-09T13:50:00Z"/>
  <w16cex:commentExtensible w16cex:durableId="257D5E25" w16cex:dateUtc="2021-12-09T13:52:00Z"/>
  <w16cex:commentExtensible w16cex:durableId="257D5E24" w16cex:dateUtc="2021-12-09T13:51:00Z"/>
  <w16cex:commentExtensible w16cex:durableId="257D5E23" w16cex:dateUtc="2021-07-15T06:57:00Z"/>
  <w16cex:commentExtensible w16cex:durableId="257D5E22" w16cex:dateUtc="2021-12-09T13:54:00Z"/>
  <w16cex:commentExtensible w16cex:durableId="257D5E21" w16cex:dateUtc="2021-07-16T07:59:00Z"/>
  <w16cex:commentExtensible w16cex:durableId="257D5E1D" w16cex:dateUtc="2021-12-08T10:29:00Z"/>
  <w16cex:commentExtensible w16cex:durableId="257D5E1C" w16cex:dateUtc="2021-12-08T10:37:00Z"/>
  <w16cex:commentExtensible w16cex:durableId="257D5E1B" w16cex:dateUtc="2021-12-08T10:43:00Z"/>
  <w16cex:commentExtensible w16cex:durableId="257D5E1A" w16cex:dateUtc="2021-12-08T14:41:00Z"/>
  <w16cex:commentExtensible w16cex:durableId="257D5E19" w16cex:dateUtc="2021-08-18T08:07:00Z"/>
  <w16cex:commentExtensible w16cex:durableId="257D5E18" w16cex:dateUtc="2021-08-18T08:11:00Z"/>
  <w16cex:commentExtensible w16cex:durableId="257D5E17" w16cex:dateUtc="2021-12-08T10:59:00Z"/>
  <w16cex:commentExtensible w16cex:durableId="257D5E16" w16cex:dateUtc="2021-12-08T11:06:00Z"/>
  <w16cex:commentExtensible w16cex:durableId="257D5E15" w16cex:dateUtc="2021-12-08T11:07:00Z"/>
  <w16cex:commentExtensible w16cex:durableId="257D5E14" w16cex:dateUtc="2021-12-08T11:10:00Z"/>
  <w16cex:commentExtensible w16cex:durableId="257D5E13" w16cex:dateUtc="2022-01-03T08:18:00Z"/>
  <w16cex:commentExtensible w16cex:durableId="257D5E12" w16cex:dateUtc="2021-12-08T11:11:00Z"/>
  <w16cex:commentExtensible w16cex:durableId="257D5E11" w16cex:dateUtc="2021-12-08T11:12:00Z"/>
  <w16cex:commentExtensible w16cex:durableId="257D5E10" w16cex:dateUtc="2021-12-08T11:13:00Z"/>
  <w16cex:commentExtensible w16cex:durableId="257D5E0E" w16cex:dateUtc="2021-08-18T08:37:00Z"/>
  <w16cex:commentExtensible w16cex:durableId="257D5E0C" w16cex:dateUtc="2021-12-08T14:09:00Z"/>
  <w16cex:commentExtensible w16cex:durableId="257D5E0D" w16cex:dateUtc="2021-12-08T14:08:00Z"/>
  <w16cex:commentExtensible w16cex:durableId="257D5E0B" w16cex:dateUtc="2021-12-08T14:10:00Z"/>
  <w16cex:commentExtensible w16cex:durableId="257D5E0A"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7D5E06" w16cex:dateUtc="2021-12-08T14:11:00Z"/>
  <w16cex:commentExtensible w16cex:durableId="257D5E05" w16cex:dateUtc="2021-12-08T14:11:00Z"/>
  <w16cex:commentExtensible w16cex:durableId="257D5E04" w16cex:dateUtc="2021-07-16T08:03:00Z"/>
  <w16cex:commentExtensible w16cex:durableId="257D5E03" w16cex:dateUtc="2021-12-09T13:32:00Z"/>
  <w16cex:commentExtensible w16cex:durableId="257D5E00" w16cex:dateUtc="2021-12-09T13:32:00Z"/>
  <w16cex:commentExtensible w16cex:durableId="258BCEE9" w16cex:dateUtc="2022-01-14T09:28:00Z"/>
  <w16cex:commentExtensible w16cex:durableId="257D5DFF" w16cex:dateUtc="2021-12-08T14:13:00Z"/>
  <w16cex:commentExtensible w16cex:durableId="257D5DFE" w16cex:dateUtc="2021-09-11T09:24:00Z"/>
  <w16cex:commentExtensible w16cex:durableId="257D3FCE" w16cex:dateUtc="2021-12-08T14:43: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4FF756F" w16cex:dateUtc="2021-09-29T21:29:00Z"/>
  <w16cex:commentExtensible w16cex:durableId="24FF7546" w16cex:dateUtc="2021-09-29T21:29:00Z"/>
  <w16cex:commentExtensible w16cex:durableId="24FF754E" w16cex:dateUtc="2021-09-29T21:29:00Z"/>
  <w16cex:commentExtensible w16cex:durableId="24E90311" w16cex:dateUtc="2021-09-12T20:52:00Z"/>
  <w16cex:commentExtensible w16cex:durableId="2565A9F6" w16cex:dateUtc="2021-12-16T11:05:00Z"/>
  <w16cex:commentExtensible w16cex:durableId="24FF7481" w16cex:dateUtc="2021-09-29T21:25:00Z"/>
  <w16cex:commentExtensible w16cex:durableId="258282DE" w16cex:dateUtc="2021-09-29T21:25: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97ADFB" w16cid:durableId="259C4312"/>
  <w16cid:commentId w16cid:paraId="70E4E3D1" w16cid:durableId="259C4420"/>
  <w16cid:commentId w16cid:paraId="2900E93D" w16cid:durableId="259C4689"/>
  <w16cid:commentId w16cid:paraId="61B6E816" w16cid:durableId="257D5E2D"/>
  <w16cid:commentId w16cid:paraId="55E5CF2D" w16cid:durableId="259C4764"/>
  <w16cid:commentId w16cid:paraId="451DACDA" w16cid:durableId="25A12DD3"/>
  <w16cid:commentId w16cid:paraId="1E1E6431" w16cid:durableId="25A12E07"/>
  <w16cid:commentId w16cid:paraId="6AB6B70E" w16cid:durableId="257D5E2C"/>
  <w16cid:commentId w16cid:paraId="7E998466" w16cid:durableId="257D5E2B"/>
  <w16cid:commentId w16cid:paraId="61CAEC4E" w16cid:durableId="257D5E29"/>
  <w16cid:commentId w16cid:paraId="60574830" w16cid:durableId="259C49C4"/>
  <w16cid:commentId w16cid:paraId="40D845CD" w16cid:durableId="257D5E28"/>
  <w16cid:commentId w16cid:paraId="43FA9EAB" w16cid:durableId="257D5E27"/>
  <w16cid:commentId w16cid:paraId="00A5CDC2" w16cid:durableId="257D5E26"/>
  <w16cid:commentId w16cid:paraId="18BE8982" w16cid:durableId="259C4DA8"/>
  <w16cid:commentId w16cid:paraId="55C3E334" w16cid:durableId="25A12E91"/>
  <w16cid:commentId w16cid:paraId="16FB5785" w16cid:durableId="259C4DBB"/>
  <w16cid:commentId w16cid:paraId="0EE9682B" w16cid:durableId="259C4B2C"/>
  <w16cid:commentId w16cid:paraId="73D33176" w16cid:durableId="257D5E25"/>
  <w16cid:commentId w16cid:paraId="081D7F99" w16cid:durableId="257D5E24"/>
  <w16cid:commentId w16cid:paraId="4B48DBBE" w16cid:durableId="259C4E20"/>
  <w16cid:commentId w16cid:paraId="45833ECF" w16cid:durableId="259C4E32"/>
  <w16cid:commentId w16cid:paraId="29CC9046" w16cid:durableId="259C4E58"/>
  <w16cid:commentId w16cid:paraId="27B34B2C" w16cid:durableId="259C4F1B"/>
  <w16cid:commentId w16cid:paraId="7477016E" w16cid:durableId="259C4F5B"/>
  <w16cid:commentId w16cid:paraId="13E324CC" w16cid:durableId="257D5E22"/>
  <w16cid:commentId w16cid:paraId="1625B4E7" w16cid:durableId="25A12ED2"/>
  <w16cid:commentId w16cid:paraId="0C0760B5" w16cid:durableId="257D5E21"/>
  <w16cid:commentId w16cid:paraId="114285E4" w16cid:durableId="259C5133"/>
  <w16cid:commentId w16cid:paraId="0938CB01" w16cid:durableId="259C5167"/>
  <w16cid:commentId w16cid:paraId="09A6B712" w16cid:durableId="259C517F"/>
  <w16cid:commentId w16cid:paraId="53E4C929" w16cid:durableId="259C51CC"/>
  <w16cid:commentId w16cid:paraId="38833B83" w16cid:durableId="259C519C"/>
  <w16cid:commentId w16cid:paraId="09F5E71D" w16cid:durableId="259C52B7"/>
  <w16cid:commentId w16cid:paraId="23F0E586" w16cid:durableId="259C52F8"/>
  <w16cid:commentId w16cid:paraId="5E6B0416" w16cid:durableId="259C53A1"/>
  <w16cid:commentId w16cid:paraId="7B500755" w16cid:durableId="259C53D7"/>
  <w16cid:commentId w16cid:paraId="708792F6" w16cid:durableId="259C54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1A03B" w14:textId="77777777" w:rsidR="00834660" w:rsidRDefault="00834660" w:rsidP="00FF3EF3">
      <w:pPr>
        <w:spacing w:line="240" w:lineRule="auto"/>
      </w:pPr>
      <w:r>
        <w:separator/>
      </w:r>
    </w:p>
  </w:endnote>
  <w:endnote w:type="continuationSeparator" w:id="0">
    <w:p w14:paraId="674950CB" w14:textId="77777777" w:rsidR="00834660" w:rsidRDefault="00834660" w:rsidP="00FF3EF3">
      <w:pPr>
        <w:spacing w:line="240" w:lineRule="auto"/>
      </w:pPr>
      <w:r>
        <w:continuationSeparator/>
      </w:r>
    </w:p>
  </w:endnote>
  <w:endnote w:type="continuationNotice" w:id="1">
    <w:p w14:paraId="4FBBE186" w14:textId="77777777" w:rsidR="00834660" w:rsidRDefault="0083466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DD8442AA-9B96-4DCD-B5DA-5E547907CF51}"/>
    <w:embedBold r:id="rId2" w:fontKey="{BBDD7B43-5E3B-4467-B59C-6E1AF26FF302}"/>
  </w:font>
  <w:font w:name="BundesSans Office">
    <w:altName w:val="Calibri"/>
    <w:charset w:val="00"/>
    <w:family w:val="swiss"/>
    <w:pitch w:val="variable"/>
    <w:sig w:usb0="A00000BF" w:usb1="4000206B" w:usb2="00000000" w:usb3="00000000" w:csb0="00000093" w:csb1="00000000"/>
    <w:embedRegular r:id="rId3" w:fontKey="{F3D7F8C4-F5B9-427C-B4AE-E66048CA2154}"/>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4" w:fontKey="{E625D790-1851-4E47-A832-27A6944C4008}"/>
    <w:embedBold r:id="rId5" w:fontKey="{C5D7A60F-38F5-49FA-8F38-7C121BDA64EE}"/>
    <w:embedItalic r:id="rId6" w:fontKey="{FCF27B9A-B273-4EA8-8416-5180391DFC0E}"/>
  </w:font>
  <w:font w:name="Open Sans">
    <w:panose1 w:val="020B0606030504020204"/>
    <w:charset w:val="00"/>
    <w:family w:val="swiss"/>
    <w:pitch w:val="variable"/>
    <w:sig w:usb0="E00002EF" w:usb1="4000205B" w:usb2="00000028" w:usb3="00000000" w:csb0="0000019F" w:csb1="00000000"/>
    <w:embedRegular r:id="rId7" w:fontKey="{9B2E2E3C-275A-417F-BE30-FE610302C8A9}"/>
  </w:font>
  <w:font w:name="Trebuchet MS">
    <w:altName w:val="Trebuchet MS"/>
    <w:panose1 w:val="020B0603020202020204"/>
    <w:charset w:val="00"/>
    <w:family w:val="swiss"/>
    <w:pitch w:val="variable"/>
    <w:sig w:usb0="00000687" w:usb1="00000000" w:usb2="00000000" w:usb3="00000000" w:csb0="0000009F" w:csb1="00000000"/>
    <w:embedRegular r:id="rId8" w:fontKey="{318D6893-8579-41DC-B8A3-A96F12A75C43}"/>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9" w:fontKey="{FE30DEA7-D58B-4933-90C9-F798316342DF}"/>
  </w:font>
  <w:font w:name="Arial Narrow">
    <w:panose1 w:val="020B0606020202030204"/>
    <w:charset w:val="00"/>
    <w:family w:val="swiss"/>
    <w:pitch w:val="variable"/>
    <w:sig w:usb0="00000287" w:usb1="00000800" w:usb2="00000000" w:usb3="00000000" w:csb0="0000009F" w:csb1="00000000"/>
    <w:embedRegular r:id="rId10" w:fontKey="{9AC060B9-0E01-4CC9-BF74-93367C1E4D64}"/>
  </w:font>
  <w:font w:name="Segoe UI">
    <w:panose1 w:val="020B0502040204020203"/>
    <w:charset w:val="00"/>
    <w:family w:val="swiss"/>
    <w:pitch w:val="variable"/>
    <w:sig w:usb0="E4002EFF" w:usb1="C000E47F" w:usb2="00000009" w:usb3="00000000" w:csb0="000001FF" w:csb1="00000000"/>
    <w:embedRegular r:id="rId11" w:fontKey="{BAD28DBE-5AAA-49D4-805A-E35F14C1EB18}"/>
  </w:font>
  <w:font w:name="Cambria Math">
    <w:panose1 w:val="02040503050406030204"/>
    <w:charset w:val="00"/>
    <w:family w:val="roman"/>
    <w:pitch w:val="variable"/>
    <w:sig w:usb0="E00006FF" w:usb1="420024FF" w:usb2="02000000" w:usb3="00000000" w:csb0="0000019F" w:csb1="00000000"/>
    <w:embedRegular r:id="rId12" w:fontKey="{62ED9CBD-180A-4BB4-B27E-D9B8BFAFD1A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61">
        <w:tblGrid>
          <w:gridCol w:w="3020"/>
          <w:gridCol w:w="3020"/>
          <w:gridCol w:w="3020"/>
        </w:tblGrid>
      </w:tblGridChange>
    </w:tblGrid>
    <w:tr w:rsidR="00953083" w14:paraId="7BD9F6D9" w14:textId="77777777" w:rsidTr="4C11F93A">
      <w:tc>
        <w:tcPr>
          <w:tcW w:w="3020" w:type="dxa"/>
          <w:tcPrChange w:id="262" w:author="Guest User" w:date="2022-01-04T12:15:00Z">
            <w:tcPr>
              <w:tcW w:w="3020" w:type="dxa"/>
            </w:tcPr>
          </w:tcPrChange>
        </w:tcPr>
        <w:p w14:paraId="25E90192" w14:textId="7FEC3E43" w:rsidR="00953083" w:rsidRDefault="00953083">
          <w:pPr>
            <w:pStyle w:val="Kopfzeile"/>
            <w:ind w:left="-115"/>
            <w:jc w:val="left"/>
            <w:rPr>
              <w:rFonts w:eastAsia="Calibri"/>
              <w:szCs w:val="20"/>
            </w:rPr>
            <w:pPrChange w:id="263" w:author="Guest User" w:date="2022-01-04T12:15:00Z">
              <w:pPr/>
            </w:pPrChange>
          </w:pPr>
        </w:p>
      </w:tc>
      <w:tc>
        <w:tcPr>
          <w:tcW w:w="3020" w:type="dxa"/>
          <w:tcPrChange w:id="264" w:author="Guest User" w:date="2022-01-04T12:15:00Z">
            <w:tcPr>
              <w:tcW w:w="3020" w:type="dxa"/>
            </w:tcPr>
          </w:tcPrChange>
        </w:tcPr>
        <w:p w14:paraId="0AB6333B" w14:textId="55835857" w:rsidR="00953083" w:rsidRDefault="00953083">
          <w:pPr>
            <w:pStyle w:val="Kopfzeile"/>
            <w:jc w:val="center"/>
            <w:rPr>
              <w:rFonts w:eastAsia="Calibri"/>
              <w:szCs w:val="20"/>
            </w:rPr>
            <w:pPrChange w:id="265" w:author="Guest User" w:date="2022-01-04T12:15:00Z">
              <w:pPr/>
            </w:pPrChange>
          </w:pPr>
        </w:p>
      </w:tc>
      <w:tc>
        <w:tcPr>
          <w:tcW w:w="3020" w:type="dxa"/>
          <w:tcPrChange w:id="266" w:author="Guest User" w:date="2022-01-04T12:15:00Z">
            <w:tcPr>
              <w:tcW w:w="3020" w:type="dxa"/>
            </w:tcPr>
          </w:tcPrChange>
        </w:tcPr>
        <w:p w14:paraId="08D76B90" w14:textId="0D90B021" w:rsidR="00953083" w:rsidRDefault="00953083">
          <w:pPr>
            <w:pStyle w:val="Kopfzeile"/>
            <w:ind w:right="-115"/>
            <w:jc w:val="right"/>
            <w:rPr>
              <w:rFonts w:eastAsia="Calibri"/>
              <w:szCs w:val="20"/>
            </w:rPr>
            <w:pPrChange w:id="267" w:author="Guest User" w:date="2022-01-04T12:15:00Z">
              <w:pPr/>
            </w:pPrChange>
          </w:pPr>
        </w:p>
      </w:tc>
    </w:tr>
  </w:tbl>
  <w:p w14:paraId="0E997DEA" w14:textId="39D2E982" w:rsidR="00953083" w:rsidRDefault="00953083">
    <w:pPr>
      <w:pStyle w:val="Fuzeile"/>
      <w:rPr>
        <w:rFonts w:eastAsia="Calibri"/>
        <w:szCs w:val="20"/>
      </w:rPr>
      <w:pPrChange w:id="268"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1F331" w14:textId="77777777" w:rsidR="00834660" w:rsidRDefault="00834660" w:rsidP="00FF3EF3">
      <w:pPr>
        <w:spacing w:line="240" w:lineRule="auto"/>
      </w:pPr>
      <w:r>
        <w:separator/>
      </w:r>
    </w:p>
  </w:footnote>
  <w:footnote w:type="continuationSeparator" w:id="0">
    <w:p w14:paraId="7D27FB1F" w14:textId="77777777" w:rsidR="00834660" w:rsidRDefault="00834660" w:rsidP="00FF3EF3">
      <w:pPr>
        <w:spacing w:line="240" w:lineRule="auto"/>
      </w:pPr>
      <w:r>
        <w:continuationSeparator/>
      </w:r>
    </w:p>
  </w:footnote>
  <w:footnote w:type="continuationNotice" w:id="1">
    <w:p w14:paraId="1B96581E" w14:textId="77777777" w:rsidR="00834660" w:rsidRDefault="00834660">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FFC27E2"/>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9675F78"/>
    <w:multiLevelType w:val="multilevel"/>
    <w:tmpl w:val="BDC27494"/>
    <w:numStyleLink w:val="UBAberschriften"/>
  </w:abstractNum>
  <w:abstractNum w:abstractNumId="15"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7"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0"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2" w15:restartNumberingAfterBreak="0">
    <w:nsid w:val="4F9E3025"/>
    <w:multiLevelType w:val="multilevel"/>
    <w:tmpl w:val="BDC27494"/>
    <w:numStyleLink w:val="UBAberschriften"/>
  </w:abstractNum>
  <w:abstractNum w:abstractNumId="23"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4"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677460"/>
    <w:multiLevelType w:val="multilevel"/>
    <w:tmpl w:val="BDC27494"/>
    <w:numStyleLink w:val="UBAberschriften"/>
  </w:abstractNum>
  <w:abstractNum w:abstractNumId="2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04DFA"/>
    <w:multiLevelType w:val="multilevel"/>
    <w:tmpl w:val="BDC27494"/>
    <w:numStyleLink w:val="UBAberschriften"/>
  </w:abstractNum>
  <w:abstractNum w:abstractNumId="2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57143"/>
    <w:multiLevelType w:val="hybridMultilevel"/>
    <w:tmpl w:val="C130E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4"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94FAF"/>
    <w:multiLevelType w:val="multilevel"/>
    <w:tmpl w:val="BDC27494"/>
    <w:numStyleLink w:val="UBAberschriften"/>
  </w:abstractNum>
  <w:num w:numId="1">
    <w:abstractNumId w:val="19"/>
  </w:num>
  <w:num w:numId="2">
    <w:abstractNumId w:val="3"/>
  </w:num>
  <w:num w:numId="3">
    <w:abstractNumId w:val="16"/>
  </w:num>
  <w:num w:numId="4">
    <w:abstractNumId w:val="33"/>
  </w:num>
  <w:num w:numId="5">
    <w:abstractNumId w:val="21"/>
  </w:num>
  <w:num w:numId="6">
    <w:abstractNumId w:val="32"/>
  </w:num>
  <w:num w:numId="7">
    <w:abstractNumId w:val="20"/>
  </w:num>
  <w:num w:numId="8">
    <w:abstractNumId w:val="0"/>
  </w:num>
  <w:num w:numId="9">
    <w:abstractNumId w:val="4"/>
  </w:num>
  <w:num w:numId="10">
    <w:abstractNumId w:val="2"/>
  </w:num>
  <w:num w:numId="11">
    <w:abstractNumId w:val="23"/>
  </w:num>
  <w:num w:numId="12">
    <w:abstractNumId w:val="6"/>
  </w:num>
  <w:num w:numId="13">
    <w:abstractNumId w:val="29"/>
  </w:num>
  <w:num w:numId="14">
    <w:abstractNumId w:val="1"/>
  </w:num>
  <w:num w:numId="15">
    <w:abstractNumId w:val="27"/>
  </w:num>
  <w:num w:numId="16">
    <w:abstractNumId w:val="17"/>
  </w:num>
  <w:num w:numId="17">
    <w:abstractNumId w:val="31"/>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9"/>
  </w:num>
  <w:num w:numId="25">
    <w:abstractNumId w:val="29"/>
  </w:num>
  <w:num w:numId="26">
    <w:abstractNumId w:val="29"/>
  </w:num>
  <w:num w:numId="27">
    <w:abstractNumId w:val="29"/>
  </w:num>
  <w:num w:numId="28">
    <w:abstractNumId w:val="8"/>
  </w:num>
  <w:num w:numId="29">
    <w:abstractNumId w:val="35"/>
  </w:num>
  <w:num w:numId="30">
    <w:abstractNumId w:val="26"/>
  </w:num>
  <w:num w:numId="31">
    <w:abstractNumId w:val="28"/>
  </w:num>
  <w:num w:numId="32">
    <w:abstractNumId w:val="22"/>
  </w:num>
  <w:num w:numId="33">
    <w:abstractNumId w:val="14"/>
  </w:num>
  <w:num w:numId="34">
    <w:abstractNumId w:val="5"/>
  </w:num>
  <w:num w:numId="35">
    <w:abstractNumId w:val="15"/>
  </w:num>
  <w:num w:numId="36">
    <w:abstractNumId w:val="25"/>
  </w:num>
  <w:num w:numId="37">
    <w:abstractNumId w:val="18"/>
  </w:num>
  <w:num w:numId="38">
    <w:abstractNumId w:val="34"/>
  </w:num>
  <w:num w:numId="39">
    <w:abstractNumId w:val="24"/>
  </w:num>
  <w:num w:numId="40">
    <w:abstractNumId w:val="13"/>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Hein">
    <w15:presenceInfo w15:providerId="AD" w15:userId="S::Carsten.Hein@arup.com::ee83adeb-74f9-4396-bc88-9c2d3a625730"/>
  </w15:person>
  <w15:person w15:author="Marie">
    <w15:presenceInfo w15:providerId="None" w15:userId="Marie"/>
  </w15:person>
  <w15:person w15:author="Jan Wenker">
    <w15:presenceInfo w15:providerId="AD" w15:userId="S::Jan.Wenker@brueninghoff.de::5a6283b7-d1fe-46ff-9682-cde852a5d8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trackRevision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BB4"/>
    <w:rsid w:val="00000E98"/>
    <w:rsid w:val="0000292A"/>
    <w:rsid w:val="00002B01"/>
    <w:rsid w:val="00005978"/>
    <w:rsid w:val="00005DCA"/>
    <w:rsid w:val="00006EEC"/>
    <w:rsid w:val="000113D3"/>
    <w:rsid w:val="0001337D"/>
    <w:rsid w:val="00014FD4"/>
    <w:rsid w:val="0001639F"/>
    <w:rsid w:val="000163C5"/>
    <w:rsid w:val="00020683"/>
    <w:rsid w:val="00020DCB"/>
    <w:rsid w:val="00021E7A"/>
    <w:rsid w:val="000237B9"/>
    <w:rsid w:val="00023E08"/>
    <w:rsid w:val="00026578"/>
    <w:rsid w:val="00027769"/>
    <w:rsid w:val="000277E5"/>
    <w:rsid w:val="00027B2E"/>
    <w:rsid w:val="00030797"/>
    <w:rsid w:val="0003143E"/>
    <w:rsid w:val="0003629D"/>
    <w:rsid w:val="000365E8"/>
    <w:rsid w:val="000403A6"/>
    <w:rsid w:val="00041786"/>
    <w:rsid w:val="000418EF"/>
    <w:rsid w:val="00043059"/>
    <w:rsid w:val="00043C74"/>
    <w:rsid w:val="0004515E"/>
    <w:rsid w:val="0005053B"/>
    <w:rsid w:val="00052C9F"/>
    <w:rsid w:val="00053DF1"/>
    <w:rsid w:val="0005475F"/>
    <w:rsid w:val="000555B1"/>
    <w:rsid w:val="00061B3B"/>
    <w:rsid w:val="000629A1"/>
    <w:rsid w:val="00063E58"/>
    <w:rsid w:val="0006463A"/>
    <w:rsid w:val="00064BAD"/>
    <w:rsid w:val="00064C3C"/>
    <w:rsid w:val="000667B4"/>
    <w:rsid w:val="00066F56"/>
    <w:rsid w:val="00072D0E"/>
    <w:rsid w:val="00073B44"/>
    <w:rsid w:val="0007403A"/>
    <w:rsid w:val="00075414"/>
    <w:rsid w:val="000754C6"/>
    <w:rsid w:val="000779E8"/>
    <w:rsid w:val="000806DD"/>
    <w:rsid w:val="00081A11"/>
    <w:rsid w:val="0008387D"/>
    <w:rsid w:val="00090238"/>
    <w:rsid w:val="00092D06"/>
    <w:rsid w:val="00092FB0"/>
    <w:rsid w:val="0009339F"/>
    <w:rsid w:val="000933AB"/>
    <w:rsid w:val="000934CA"/>
    <w:rsid w:val="00094B3B"/>
    <w:rsid w:val="0009529F"/>
    <w:rsid w:val="00096719"/>
    <w:rsid w:val="00097ACD"/>
    <w:rsid w:val="000A1E9A"/>
    <w:rsid w:val="000A2493"/>
    <w:rsid w:val="000A2686"/>
    <w:rsid w:val="000A4C66"/>
    <w:rsid w:val="000A4E8A"/>
    <w:rsid w:val="000A5E7A"/>
    <w:rsid w:val="000A64C1"/>
    <w:rsid w:val="000B135F"/>
    <w:rsid w:val="000B19CA"/>
    <w:rsid w:val="000B273E"/>
    <w:rsid w:val="000B2BAB"/>
    <w:rsid w:val="000B31BA"/>
    <w:rsid w:val="000B3BDD"/>
    <w:rsid w:val="000B49CF"/>
    <w:rsid w:val="000B54A3"/>
    <w:rsid w:val="000C00D7"/>
    <w:rsid w:val="000C18C9"/>
    <w:rsid w:val="000C3A92"/>
    <w:rsid w:val="000C52CF"/>
    <w:rsid w:val="000D139B"/>
    <w:rsid w:val="000D37AD"/>
    <w:rsid w:val="000D4612"/>
    <w:rsid w:val="000D5B61"/>
    <w:rsid w:val="000D6816"/>
    <w:rsid w:val="000D75C2"/>
    <w:rsid w:val="000D7DC4"/>
    <w:rsid w:val="000E1E37"/>
    <w:rsid w:val="000E1F1E"/>
    <w:rsid w:val="000E2DD3"/>
    <w:rsid w:val="000E4C79"/>
    <w:rsid w:val="000E62D2"/>
    <w:rsid w:val="000F1481"/>
    <w:rsid w:val="000F1C4B"/>
    <w:rsid w:val="000F2D54"/>
    <w:rsid w:val="000F5A45"/>
    <w:rsid w:val="000F5B13"/>
    <w:rsid w:val="000F5D08"/>
    <w:rsid w:val="000F6980"/>
    <w:rsid w:val="00102E43"/>
    <w:rsid w:val="001049D3"/>
    <w:rsid w:val="00104D48"/>
    <w:rsid w:val="00105B09"/>
    <w:rsid w:val="00105D05"/>
    <w:rsid w:val="00106861"/>
    <w:rsid w:val="0010707D"/>
    <w:rsid w:val="0010752D"/>
    <w:rsid w:val="001076D7"/>
    <w:rsid w:val="0011027E"/>
    <w:rsid w:val="0011102E"/>
    <w:rsid w:val="00112ED1"/>
    <w:rsid w:val="001133DB"/>
    <w:rsid w:val="00113EFB"/>
    <w:rsid w:val="0011737B"/>
    <w:rsid w:val="00120B79"/>
    <w:rsid w:val="001212F9"/>
    <w:rsid w:val="0012134D"/>
    <w:rsid w:val="00121F4F"/>
    <w:rsid w:val="0012288C"/>
    <w:rsid w:val="00122D76"/>
    <w:rsid w:val="00123267"/>
    <w:rsid w:val="00123FC9"/>
    <w:rsid w:val="0012469A"/>
    <w:rsid w:val="00124A9D"/>
    <w:rsid w:val="00125290"/>
    <w:rsid w:val="00126A38"/>
    <w:rsid w:val="00126E3E"/>
    <w:rsid w:val="0012706B"/>
    <w:rsid w:val="0012761E"/>
    <w:rsid w:val="00127B06"/>
    <w:rsid w:val="00131C3D"/>
    <w:rsid w:val="00133618"/>
    <w:rsid w:val="001353EF"/>
    <w:rsid w:val="00137065"/>
    <w:rsid w:val="0013713D"/>
    <w:rsid w:val="00141996"/>
    <w:rsid w:val="00144F9A"/>
    <w:rsid w:val="00145397"/>
    <w:rsid w:val="00145552"/>
    <w:rsid w:val="001455EA"/>
    <w:rsid w:val="0014609F"/>
    <w:rsid w:val="00146506"/>
    <w:rsid w:val="001466B9"/>
    <w:rsid w:val="001471C5"/>
    <w:rsid w:val="00151349"/>
    <w:rsid w:val="00152BCC"/>
    <w:rsid w:val="00153CFE"/>
    <w:rsid w:val="0015432D"/>
    <w:rsid w:val="00155821"/>
    <w:rsid w:val="001561FC"/>
    <w:rsid w:val="001564B6"/>
    <w:rsid w:val="001566AA"/>
    <w:rsid w:val="0016114D"/>
    <w:rsid w:val="00162076"/>
    <w:rsid w:val="001626AB"/>
    <w:rsid w:val="001627D7"/>
    <w:rsid w:val="00162848"/>
    <w:rsid w:val="001637B1"/>
    <w:rsid w:val="00164BE5"/>
    <w:rsid w:val="00166446"/>
    <w:rsid w:val="00166F1B"/>
    <w:rsid w:val="00167010"/>
    <w:rsid w:val="00167D86"/>
    <w:rsid w:val="00167E5B"/>
    <w:rsid w:val="001733C9"/>
    <w:rsid w:val="00173962"/>
    <w:rsid w:val="001748C2"/>
    <w:rsid w:val="00179A45"/>
    <w:rsid w:val="001803A5"/>
    <w:rsid w:val="001806A2"/>
    <w:rsid w:val="001810C8"/>
    <w:rsid w:val="00181EDF"/>
    <w:rsid w:val="001837D1"/>
    <w:rsid w:val="00183B17"/>
    <w:rsid w:val="001870E4"/>
    <w:rsid w:val="001900D1"/>
    <w:rsid w:val="00191230"/>
    <w:rsid w:val="00191A2E"/>
    <w:rsid w:val="00193233"/>
    <w:rsid w:val="00195339"/>
    <w:rsid w:val="00195501"/>
    <w:rsid w:val="001968BF"/>
    <w:rsid w:val="00197858"/>
    <w:rsid w:val="001A0B16"/>
    <w:rsid w:val="001A4D2A"/>
    <w:rsid w:val="001A53D0"/>
    <w:rsid w:val="001A7E83"/>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5CB2"/>
    <w:rsid w:val="001D2335"/>
    <w:rsid w:val="001D41CB"/>
    <w:rsid w:val="001D5234"/>
    <w:rsid w:val="001D724B"/>
    <w:rsid w:val="001D7699"/>
    <w:rsid w:val="001D7822"/>
    <w:rsid w:val="001E0BF2"/>
    <w:rsid w:val="001E213D"/>
    <w:rsid w:val="001E3D68"/>
    <w:rsid w:val="001E7A37"/>
    <w:rsid w:val="001F0040"/>
    <w:rsid w:val="001F0FB4"/>
    <w:rsid w:val="001F2D6B"/>
    <w:rsid w:val="001F355F"/>
    <w:rsid w:val="001F4127"/>
    <w:rsid w:val="001F79D5"/>
    <w:rsid w:val="001F79ED"/>
    <w:rsid w:val="0020138D"/>
    <w:rsid w:val="00201A7B"/>
    <w:rsid w:val="0020343C"/>
    <w:rsid w:val="00203440"/>
    <w:rsid w:val="002035F6"/>
    <w:rsid w:val="00203799"/>
    <w:rsid w:val="00203958"/>
    <w:rsid w:val="0021124C"/>
    <w:rsid w:val="0021195B"/>
    <w:rsid w:val="00212DCE"/>
    <w:rsid w:val="00212F81"/>
    <w:rsid w:val="00213170"/>
    <w:rsid w:val="002134C2"/>
    <w:rsid w:val="002135D9"/>
    <w:rsid w:val="00215342"/>
    <w:rsid w:val="00215E95"/>
    <w:rsid w:val="00216933"/>
    <w:rsid w:val="00220B6A"/>
    <w:rsid w:val="00221926"/>
    <w:rsid w:val="00223BF2"/>
    <w:rsid w:val="00223C5A"/>
    <w:rsid w:val="00224188"/>
    <w:rsid w:val="002252AD"/>
    <w:rsid w:val="002266D3"/>
    <w:rsid w:val="002275DF"/>
    <w:rsid w:val="00227F3B"/>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2791"/>
    <w:rsid w:val="00272B65"/>
    <w:rsid w:val="002753C1"/>
    <w:rsid w:val="00276BDF"/>
    <w:rsid w:val="002804C4"/>
    <w:rsid w:val="00281B58"/>
    <w:rsid w:val="00281E3A"/>
    <w:rsid w:val="0028279F"/>
    <w:rsid w:val="002832BE"/>
    <w:rsid w:val="00286282"/>
    <w:rsid w:val="002878D4"/>
    <w:rsid w:val="00287C77"/>
    <w:rsid w:val="00290BC4"/>
    <w:rsid w:val="0029171C"/>
    <w:rsid w:val="00291F17"/>
    <w:rsid w:val="002922BE"/>
    <w:rsid w:val="00294841"/>
    <w:rsid w:val="00294D24"/>
    <w:rsid w:val="00294F7D"/>
    <w:rsid w:val="00295C28"/>
    <w:rsid w:val="00297081"/>
    <w:rsid w:val="002970F7"/>
    <w:rsid w:val="00297A4A"/>
    <w:rsid w:val="00297D3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1DA"/>
    <w:rsid w:val="002D1B6C"/>
    <w:rsid w:val="002D2655"/>
    <w:rsid w:val="002D4883"/>
    <w:rsid w:val="002D4AD7"/>
    <w:rsid w:val="002D6A9A"/>
    <w:rsid w:val="002D7035"/>
    <w:rsid w:val="002D78BA"/>
    <w:rsid w:val="002D7F22"/>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8BD"/>
    <w:rsid w:val="002F79BC"/>
    <w:rsid w:val="003006E4"/>
    <w:rsid w:val="0030364A"/>
    <w:rsid w:val="0030391B"/>
    <w:rsid w:val="00304E60"/>
    <w:rsid w:val="00304EA1"/>
    <w:rsid w:val="00305FFE"/>
    <w:rsid w:val="003062C2"/>
    <w:rsid w:val="0030E266"/>
    <w:rsid w:val="00310345"/>
    <w:rsid w:val="003116AF"/>
    <w:rsid w:val="003132FB"/>
    <w:rsid w:val="00313C07"/>
    <w:rsid w:val="00315950"/>
    <w:rsid w:val="003164A7"/>
    <w:rsid w:val="0031671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1795"/>
    <w:rsid w:val="00342022"/>
    <w:rsid w:val="00342623"/>
    <w:rsid w:val="00342B86"/>
    <w:rsid w:val="00342E79"/>
    <w:rsid w:val="003450A9"/>
    <w:rsid w:val="003453EC"/>
    <w:rsid w:val="00347B8F"/>
    <w:rsid w:val="00350023"/>
    <w:rsid w:val="00354D63"/>
    <w:rsid w:val="00360316"/>
    <w:rsid w:val="003618C3"/>
    <w:rsid w:val="00361914"/>
    <w:rsid w:val="00362F66"/>
    <w:rsid w:val="00363552"/>
    <w:rsid w:val="00364140"/>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43E9"/>
    <w:rsid w:val="00384987"/>
    <w:rsid w:val="00384C99"/>
    <w:rsid w:val="00384E29"/>
    <w:rsid w:val="00386F79"/>
    <w:rsid w:val="003872D7"/>
    <w:rsid w:val="00387893"/>
    <w:rsid w:val="00391754"/>
    <w:rsid w:val="00391FEB"/>
    <w:rsid w:val="0039347C"/>
    <w:rsid w:val="00394111"/>
    <w:rsid w:val="00394168"/>
    <w:rsid w:val="003948D5"/>
    <w:rsid w:val="00396532"/>
    <w:rsid w:val="003A00D7"/>
    <w:rsid w:val="003A2011"/>
    <w:rsid w:val="003A241C"/>
    <w:rsid w:val="003A3ECF"/>
    <w:rsid w:val="003A4331"/>
    <w:rsid w:val="003A4809"/>
    <w:rsid w:val="003A6C3E"/>
    <w:rsid w:val="003A72CA"/>
    <w:rsid w:val="003A770D"/>
    <w:rsid w:val="003B5094"/>
    <w:rsid w:val="003C39E1"/>
    <w:rsid w:val="003C522D"/>
    <w:rsid w:val="003C69E1"/>
    <w:rsid w:val="003D0842"/>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4011AD"/>
    <w:rsid w:val="00401853"/>
    <w:rsid w:val="00401E66"/>
    <w:rsid w:val="00401F92"/>
    <w:rsid w:val="00403252"/>
    <w:rsid w:val="004034EF"/>
    <w:rsid w:val="004038D8"/>
    <w:rsid w:val="00404976"/>
    <w:rsid w:val="00405960"/>
    <w:rsid w:val="00405BF6"/>
    <w:rsid w:val="004062F8"/>
    <w:rsid w:val="00411612"/>
    <w:rsid w:val="00412C1F"/>
    <w:rsid w:val="00413A58"/>
    <w:rsid w:val="004143A4"/>
    <w:rsid w:val="004143C9"/>
    <w:rsid w:val="0041644A"/>
    <w:rsid w:val="00416E37"/>
    <w:rsid w:val="00417066"/>
    <w:rsid w:val="00417DC6"/>
    <w:rsid w:val="0042016C"/>
    <w:rsid w:val="00420E44"/>
    <w:rsid w:val="00421F52"/>
    <w:rsid w:val="0042211C"/>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70EF"/>
    <w:rsid w:val="00467E93"/>
    <w:rsid w:val="00467FE6"/>
    <w:rsid w:val="00471E46"/>
    <w:rsid w:val="004731BB"/>
    <w:rsid w:val="004745E2"/>
    <w:rsid w:val="004755A1"/>
    <w:rsid w:val="00476403"/>
    <w:rsid w:val="004768CE"/>
    <w:rsid w:val="00476C02"/>
    <w:rsid w:val="00481902"/>
    <w:rsid w:val="00486A15"/>
    <w:rsid w:val="00491658"/>
    <w:rsid w:val="00491F51"/>
    <w:rsid w:val="00492FF4"/>
    <w:rsid w:val="004934AC"/>
    <w:rsid w:val="00494039"/>
    <w:rsid w:val="00494975"/>
    <w:rsid w:val="00494BDC"/>
    <w:rsid w:val="00494EB7"/>
    <w:rsid w:val="00494EC8"/>
    <w:rsid w:val="00496C27"/>
    <w:rsid w:val="0049753A"/>
    <w:rsid w:val="004A1ED8"/>
    <w:rsid w:val="004A2ADF"/>
    <w:rsid w:val="004A33E1"/>
    <w:rsid w:val="004A4924"/>
    <w:rsid w:val="004A6A88"/>
    <w:rsid w:val="004B130D"/>
    <w:rsid w:val="004B21EF"/>
    <w:rsid w:val="004B30B3"/>
    <w:rsid w:val="004B4AC5"/>
    <w:rsid w:val="004B753D"/>
    <w:rsid w:val="004C0CFF"/>
    <w:rsid w:val="004C125A"/>
    <w:rsid w:val="004C15BB"/>
    <w:rsid w:val="004C17A2"/>
    <w:rsid w:val="004C1C05"/>
    <w:rsid w:val="004C2E77"/>
    <w:rsid w:val="004C3C74"/>
    <w:rsid w:val="004C62D0"/>
    <w:rsid w:val="004D06EB"/>
    <w:rsid w:val="004D1D07"/>
    <w:rsid w:val="004D3394"/>
    <w:rsid w:val="004D359D"/>
    <w:rsid w:val="004D36D6"/>
    <w:rsid w:val="004D42B7"/>
    <w:rsid w:val="004D4B50"/>
    <w:rsid w:val="004D4D84"/>
    <w:rsid w:val="004D59E6"/>
    <w:rsid w:val="004D61ED"/>
    <w:rsid w:val="004D722A"/>
    <w:rsid w:val="004D7A0A"/>
    <w:rsid w:val="004E0BB0"/>
    <w:rsid w:val="004E2C90"/>
    <w:rsid w:val="004E41C1"/>
    <w:rsid w:val="004E4C2D"/>
    <w:rsid w:val="004E6CEC"/>
    <w:rsid w:val="004E791F"/>
    <w:rsid w:val="004E7DA3"/>
    <w:rsid w:val="004F1901"/>
    <w:rsid w:val="004F2028"/>
    <w:rsid w:val="004F5053"/>
    <w:rsid w:val="00503453"/>
    <w:rsid w:val="00504B52"/>
    <w:rsid w:val="00505D93"/>
    <w:rsid w:val="00511477"/>
    <w:rsid w:val="00511FBD"/>
    <w:rsid w:val="00513793"/>
    <w:rsid w:val="0051502D"/>
    <w:rsid w:val="00515033"/>
    <w:rsid w:val="005157CB"/>
    <w:rsid w:val="00516495"/>
    <w:rsid w:val="0051654E"/>
    <w:rsid w:val="00521D5B"/>
    <w:rsid w:val="00522032"/>
    <w:rsid w:val="00522398"/>
    <w:rsid w:val="005232BE"/>
    <w:rsid w:val="00523393"/>
    <w:rsid w:val="00525958"/>
    <w:rsid w:val="00525F07"/>
    <w:rsid w:val="005265CF"/>
    <w:rsid w:val="00526E45"/>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45F6"/>
    <w:rsid w:val="005450E6"/>
    <w:rsid w:val="005479B8"/>
    <w:rsid w:val="00550B7B"/>
    <w:rsid w:val="00551609"/>
    <w:rsid w:val="00551760"/>
    <w:rsid w:val="00552B10"/>
    <w:rsid w:val="00553492"/>
    <w:rsid w:val="0055642D"/>
    <w:rsid w:val="00557058"/>
    <w:rsid w:val="00557926"/>
    <w:rsid w:val="00560BBC"/>
    <w:rsid w:val="00560F87"/>
    <w:rsid w:val="00561768"/>
    <w:rsid w:val="00561C0E"/>
    <w:rsid w:val="00561D77"/>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2512"/>
    <w:rsid w:val="005B3624"/>
    <w:rsid w:val="005B4761"/>
    <w:rsid w:val="005B5BB5"/>
    <w:rsid w:val="005B6B00"/>
    <w:rsid w:val="005B6FA5"/>
    <w:rsid w:val="005B708A"/>
    <w:rsid w:val="005B73CA"/>
    <w:rsid w:val="005C0596"/>
    <w:rsid w:val="005C0EEB"/>
    <w:rsid w:val="005C11E5"/>
    <w:rsid w:val="005C2A58"/>
    <w:rsid w:val="005C3B46"/>
    <w:rsid w:val="005C444D"/>
    <w:rsid w:val="005C4D03"/>
    <w:rsid w:val="005C4FDB"/>
    <w:rsid w:val="005C6949"/>
    <w:rsid w:val="005C71CA"/>
    <w:rsid w:val="005C7669"/>
    <w:rsid w:val="005D0628"/>
    <w:rsid w:val="005D26CE"/>
    <w:rsid w:val="005D2C5C"/>
    <w:rsid w:val="005D2EE2"/>
    <w:rsid w:val="005D3AE1"/>
    <w:rsid w:val="005D517E"/>
    <w:rsid w:val="005D69FF"/>
    <w:rsid w:val="005D6B13"/>
    <w:rsid w:val="005D773A"/>
    <w:rsid w:val="005E0029"/>
    <w:rsid w:val="005E03E3"/>
    <w:rsid w:val="005E07E5"/>
    <w:rsid w:val="005E2CBC"/>
    <w:rsid w:val="005E3EDB"/>
    <w:rsid w:val="005E47BB"/>
    <w:rsid w:val="005E5270"/>
    <w:rsid w:val="005E70D3"/>
    <w:rsid w:val="005F04BE"/>
    <w:rsid w:val="005F0D17"/>
    <w:rsid w:val="005F2688"/>
    <w:rsid w:val="005F44A5"/>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D47"/>
    <w:rsid w:val="00641E8E"/>
    <w:rsid w:val="00642406"/>
    <w:rsid w:val="0064264B"/>
    <w:rsid w:val="00643D92"/>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300A"/>
    <w:rsid w:val="00663F0B"/>
    <w:rsid w:val="00670E51"/>
    <w:rsid w:val="006718C3"/>
    <w:rsid w:val="00671C88"/>
    <w:rsid w:val="00672042"/>
    <w:rsid w:val="00672761"/>
    <w:rsid w:val="00673D90"/>
    <w:rsid w:val="006749AB"/>
    <w:rsid w:val="00674A82"/>
    <w:rsid w:val="0067646D"/>
    <w:rsid w:val="00676722"/>
    <w:rsid w:val="0067796F"/>
    <w:rsid w:val="006807D3"/>
    <w:rsid w:val="00681477"/>
    <w:rsid w:val="0068220E"/>
    <w:rsid w:val="00682825"/>
    <w:rsid w:val="006836D3"/>
    <w:rsid w:val="00684AD5"/>
    <w:rsid w:val="00687760"/>
    <w:rsid w:val="0068BDCA"/>
    <w:rsid w:val="006910E9"/>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282E"/>
    <w:rsid w:val="006B2C4D"/>
    <w:rsid w:val="006B372B"/>
    <w:rsid w:val="006B4576"/>
    <w:rsid w:val="006B4DB4"/>
    <w:rsid w:val="006B54E0"/>
    <w:rsid w:val="006B614F"/>
    <w:rsid w:val="006B7902"/>
    <w:rsid w:val="006C03E4"/>
    <w:rsid w:val="006C0D6D"/>
    <w:rsid w:val="006C3EDA"/>
    <w:rsid w:val="006C43E5"/>
    <w:rsid w:val="006C6530"/>
    <w:rsid w:val="006C7175"/>
    <w:rsid w:val="006C7CCA"/>
    <w:rsid w:val="006D1C74"/>
    <w:rsid w:val="006D245C"/>
    <w:rsid w:val="006D258B"/>
    <w:rsid w:val="006D2AE1"/>
    <w:rsid w:val="006D3425"/>
    <w:rsid w:val="006D49E7"/>
    <w:rsid w:val="006D5374"/>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FC6"/>
    <w:rsid w:val="00702167"/>
    <w:rsid w:val="007029C4"/>
    <w:rsid w:val="007036A9"/>
    <w:rsid w:val="00704811"/>
    <w:rsid w:val="00706136"/>
    <w:rsid w:val="00707993"/>
    <w:rsid w:val="00707C67"/>
    <w:rsid w:val="00707E05"/>
    <w:rsid w:val="007113FC"/>
    <w:rsid w:val="00713E75"/>
    <w:rsid w:val="00714337"/>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D4D5"/>
    <w:rsid w:val="0075044F"/>
    <w:rsid w:val="007536AD"/>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70216"/>
    <w:rsid w:val="00770D24"/>
    <w:rsid w:val="007713FB"/>
    <w:rsid w:val="007714E6"/>
    <w:rsid w:val="00775D07"/>
    <w:rsid w:val="00775F15"/>
    <w:rsid w:val="007776CF"/>
    <w:rsid w:val="007776F2"/>
    <w:rsid w:val="0077780F"/>
    <w:rsid w:val="00780038"/>
    <w:rsid w:val="0078259C"/>
    <w:rsid w:val="00782FB5"/>
    <w:rsid w:val="0078355D"/>
    <w:rsid w:val="007848AB"/>
    <w:rsid w:val="007851F0"/>
    <w:rsid w:val="00785579"/>
    <w:rsid w:val="00787EA3"/>
    <w:rsid w:val="007905BA"/>
    <w:rsid w:val="007912E3"/>
    <w:rsid w:val="007917B7"/>
    <w:rsid w:val="00791B3A"/>
    <w:rsid w:val="00792276"/>
    <w:rsid w:val="00792EF7"/>
    <w:rsid w:val="00794243"/>
    <w:rsid w:val="007945C6"/>
    <w:rsid w:val="00794974"/>
    <w:rsid w:val="0079790D"/>
    <w:rsid w:val="00797EFF"/>
    <w:rsid w:val="007A062F"/>
    <w:rsid w:val="007A07C1"/>
    <w:rsid w:val="007A0B0C"/>
    <w:rsid w:val="007A0F23"/>
    <w:rsid w:val="007A5BC2"/>
    <w:rsid w:val="007A70E0"/>
    <w:rsid w:val="007A7833"/>
    <w:rsid w:val="007B0599"/>
    <w:rsid w:val="007B2225"/>
    <w:rsid w:val="007B2ED4"/>
    <w:rsid w:val="007B4671"/>
    <w:rsid w:val="007B5AE4"/>
    <w:rsid w:val="007B5B54"/>
    <w:rsid w:val="007B6E3B"/>
    <w:rsid w:val="007B714A"/>
    <w:rsid w:val="007B7D27"/>
    <w:rsid w:val="007C0668"/>
    <w:rsid w:val="007C11A7"/>
    <w:rsid w:val="007C40BC"/>
    <w:rsid w:val="007C6587"/>
    <w:rsid w:val="007C6A5E"/>
    <w:rsid w:val="007C6A67"/>
    <w:rsid w:val="007C781B"/>
    <w:rsid w:val="007D03E3"/>
    <w:rsid w:val="007D1ED1"/>
    <w:rsid w:val="007D39DC"/>
    <w:rsid w:val="007D5296"/>
    <w:rsid w:val="007D720E"/>
    <w:rsid w:val="007D7549"/>
    <w:rsid w:val="007D7869"/>
    <w:rsid w:val="007D7EB0"/>
    <w:rsid w:val="007E058F"/>
    <w:rsid w:val="007E15C0"/>
    <w:rsid w:val="007E1D66"/>
    <w:rsid w:val="007E1EA5"/>
    <w:rsid w:val="007E7185"/>
    <w:rsid w:val="007E7633"/>
    <w:rsid w:val="007F0C0D"/>
    <w:rsid w:val="007F22A2"/>
    <w:rsid w:val="007F24C0"/>
    <w:rsid w:val="007F32C4"/>
    <w:rsid w:val="00800428"/>
    <w:rsid w:val="008017F8"/>
    <w:rsid w:val="00801E12"/>
    <w:rsid w:val="00804CE4"/>
    <w:rsid w:val="00805555"/>
    <w:rsid w:val="00805678"/>
    <w:rsid w:val="00807B5B"/>
    <w:rsid w:val="008100F0"/>
    <w:rsid w:val="008101B0"/>
    <w:rsid w:val="008156B8"/>
    <w:rsid w:val="0081760B"/>
    <w:rsid w:val="00817F6D"/>
    <w:rsid w:val="008232AD"/>
    <w:rsid w:val="00823ACA"/>
    <w:rsid w:val="00823BFD"/>
    <w:rsid w:val="0082540A"/>
    <w:rsid w:val="00826F93"/>
    <w:rsid w:val="00834289"/>
    <w:rsid w:val="0083428D"/>
    <w:rsid w:val="0083433A"/>
    <w:rsid w:val="00834660"/>
    <w:rsid w:val="00834E97"/>
    <w:rsid w:val="00837B6A"/>
    <w:rsid w:val="00840F02"/>
    <w:rsid w:val="0084211B"/>
    <w:rsid w:val="00842315"/>
    <w:rsid w:val="00843D58"/>
    <w:rsid w:val="0084406D"/>
    <w:rsid w:val="00845F5E"/>
    <w:rsid w:val="00847BC8"/>
    <w:rsid w:val="00847E54"/>
    <w:rsid w:val="0085095D"/>
    <w:rsid w:val="00850D27"/>
    <w:rsid w:val="00851453"/>
    <w:rsid w:val="008517A9"/>
    <w:rsid w:val="008545D8"/>
    <w:rsid w:val="00854EED"/>
    <w:rsid w:val="00855EA8"/>
    <w:rsid w:val="0085721B"/>
    <w:rsid w:val="008577E2"/>
    <w:rsid w:val="008601A5"/>
    <w:rsid w:val="0086092F"/>
    <w:rsid w:val="008624BC"/>
    <w:rsid w:val="00864AEB"/>
    <w:rsid w:val="00865D03"/>
    <w:rsid w:val="00866676"/>
    <w:rsid w:val="0086723B"/>
    <w:rsid w:val="00870803"/>
    <w:rsid w:val="008708C9"/>
    <w:rsid w:val="00870B44"/>
    <w:rsid w:val="00870C7C"/>
    <w:rsid w:val="00871F0B"/>
    <w:rsid w:val="008726D3"/>
    <w:rsid w:val="00872A7E"/>
    <w:rsid w:val="00874B4B"/>
    <w:rsid w:val="008756CA"/>
    <w:rsid w:val="0087586C"/>
    <w:rsid w:val="00876767"/>
    <w:rsid w:val="00880BB1"/>
    <w:rsid w:val="00882052"/>
    <w:rsid w:val="00885A5A"/>
    <w:rsid w:val="00885C4C"/>
    <w:rsid w:val="00887237"/>
    <w:rsid w:val="00887F9F"/>
    <w:rsid w:val="008904CE"/>
    <w:rsid w:val="0089076A"/>
    <w:rsid w:val="008915B3"/>
    <w:rsid w:val="00892290"/>
    <w:rsid w:val="00892C38"/>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2CF"/>
    <w:rsid w:val="008E4642"/>
    <w:rsid w:val="008E6382"/>
    <w:rsid w:val="008E6994"/>
    <w:rsid w:val="008E7748"/>
    <w:rsid w:val="008F007B"/>
    <w:rsid w:val="008F0DE5"/>
    <w:rsid w:val="008F3C89"/>
    <w:rsid w:val="008F45DF"/>
    <w:rsid w:val="008F5DCD"/>
    <w:rsid w:val="008F62CD"/>
    <w:rsid w:val="00901E9E"/>
    <w:rsid w:val="00902985"/>
    <w:rsid w:val="00903053"/>
    <w:rsid w:val="00905A2D"/>
    <w:rsid w:val="009068F3"/>
    <w:rsid w:val="0090786C"/>
    <w:rsid w:val="00911D3A"/>
    <w:rsid w:val="00913D4B"/>
    <w:rsid w:val="00916225"/>
    <w:rsid w:val="00917BDE"/>
    <w:rsid w:val="00920C94"/>
    <w:rsid w:val="00924CFC"/>
    <w:rsid w:val="009250AB"/>
    <w:rsid w:val="00925581"/>
    <w:rsid w:val="00925E6E"/>
    <w:rsid w:val="00925F51"/>
    <w:rsid w:val="00926D7A"/>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3083"/>
    <w:rsid w:val="009555AF"/>
    <w:rsid w:val="00955A3E"/>
    <w:rsid w:val="0095617F"/>
    <w:rsid w:val="00956D4C"/>
    <w:rsid w:val="00957A38"/>
    <w:rsid w:val="00957CAB"/>
    <w:rsid w:val="00960C6B"/>
    <w:rsid w:val="009614C4"/>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26FF"/>
    <w:rsid w:val="00995C0F"/>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FF8"/>
    <w:rsid w:val="009B2AB2"/>
    <w:rsid w:val="009B352F"/>
    <w:rsid w:val="009B4DA1"/>
    <w:rsid w:val="009B6AF0"/>
    <w:rsid w:val="009C1029"/>
    <w:rsid w:val="009C12A5"/>
    <w:rsid w:val="009C1351"/>
    <w:rsid w:val="009C1B58"/>
    <w:rsid w:val="009C1CD2"/>
    <w:rsid w:val="009C1FAD"/>
    <w:rsid w:val="009C2EAA"/>
    <w:rsid w:val="009C33B8"/>
    <w:rsid w:val="009C3650"/>
    <w:rsid w:val="009C404D"/>
    <w:rsid w:val="009C7432"/>
    <w:rsid w:val="009D07E5"/>
    <w:rsid w:val="009D0E0A"/>
    <w:rsid w:val="009D11C9"/>
    <w:rsid w:val="009D19CE"/>
    <w:rsid w:val="009D2D90"/>
    <w:rsid w:val="009D2D91"/>
    <w:rsid w:val="009D3824"/>
    <w:rsid w:val="009D3C18"/>
    <w:rsid w:val="009D5106"/>
    <w:rsid w:val="009D6F6F"/>
    <w:rsid w:val="009E065F"/>
    <w:rsid w:val="009E0708"/>
    <w:rsid w:val="009E17AE"/>
    <w:rsid w:val="009E17E4"/>
    <w:rsid w:val="009E2236"/>
    <w:rsid w:val="009E27CD"/>
    <w:rsid w:val="009E3214"/>
    <w:rsid w:val="009E39EC"/>
    <w:rsid w:val="009E3B51"/>
    <w:rsid w:val="009F008A"/>
    <w:rsid w:val="009F00B7"/>
    <w:rsid w:val="009F0EE3"/>
    <w:rsid w:val="009F18F0"/>
    <w:rsid w:val="009F1E24"/>
    <w:rsid w:val="009F218F"/>
    <w:rsid w:val="009F2C0A"/>
    <w:rsid w:val="009F4443"/>
    <w:rsid w:val="009F5083"/>
    <w:rsid w:val="009F53FE"/>
    <w:rsid w:val="009F5E26"/>
    <w:rsid w:val="009F6173"/>
    <w:rsid w:val="009F61D0"/>
    <w:rsid w:val="009F6B36"/>
    <w:rsid w:val="00A0007E"/>
    <w:rsid w:val="00A0087F"/>
    <w:rsid w:val="00A01104"/>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FD0"/>
    <w:rsid w:val="00A4557B"/>
    <w:rsid w:val="00A465D4"/>
    <w:rsid w:val="00A47619"/>
    <w:rsid w:val="00A47E09"/>
    <w:rsid w:val="00A51D01"/>
    <w:rsid w:val="00A526DD"/>
    <w:rsid w:val="00A534E9"/>
    <w:rsid w:val="00A54505"/>
    <w:rsid w:val="00A56897"/>
    <w:rsid w:val="00A56CA7"/>
    <w:rsid w:val="00A57717"/>
    <w:rsid w:val="00A60896"/>
    <w:rsid w:val="00A6143D"/>
    <w:rsid w:val="00A61546"/>
    <w:rsid w:val="00A63789"/>
    <w:rsid w:val="00A63BF2"/>
    <w:rsid w:val="00A6406A"/>
    <w:rsid w:val="00A655EA"/>
    <w:rsid w:val="00A6585D"/>
    <w:rsid w:val="00A6707B"/>
    <w:rsid w:val="00A6782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01"/>
    <w:rsid w:val="00A96468"/>
    <w:rsid w:val="00A965F4"/>
    <w:rsid w:val="00A97800"/>
    <w:rsid w:val="00AA08CA"/>
    <w:rsid w:val="00AA0916"/>
    <w:rsid w:val="00AA1B15"/>
    <w:rsid w:val="00AA25E2"/>
    <w:rsid w:val="00AA31E2"/>
    <w:rsid w:val="00AA4B7D"/>
    <w:rsid w:val="00AA4DCB"/>
    <w:rsid w:val="00AA6156"/>
    <w:rsid w:val="00AA637D"/>
    <w:rsid w:val="00AA749E"/>
    <w:rsid w:val="00AA74DC"/>
    <w:rsid w:val="00AB0EF5"/>
    <w:rsid w:val="00AB3C4B"/>
    <w:rsid w:val="00AB4E31"/>
    <w:rsid w:val="00AB4EF3"/>
    <w:rsid w:val="00AB5BCE"/>
    <w:rsid w:val="00AB67E4"/>
    <w:rsid w:val="00AC1CFE"/>
    <w:rsid w:val="00AC1E7F"/>
    <w:rsid w:val="00AC441A"/>
    <w:rsid w:val="00AC5032"/>
    <w:rsid w:val="00AC56FC"/>
    <w:rsid w:val="00AC5B40"/>
    <w:rsid w:val="00AC5C33"/>
    <w:rsid w:val="00AC6414"/>
    <w:rsid w:val="00AC75B1"/>
    <w:rsid w:val="00AC7E85"/>
    <w:rsid w:val="00AD3E84"/>
    <w:rsid w:val="00AD4E8D"/>
    <w:rsid w:val="00AD60B2"/>
    <w:rsid w:val="00AD74DD"/>
    <w:rsid w:val="00AD7900"/>
    <w:rsid w:val="00AD7C08"/>
    <w:rsid w:val="00AD7C2D"/>
    <w:rsid w:val="00AE0C65"/>
    <w:rsid w:val="00AE254E"/>
    <w:rsid w:val="00AE25D0"/>
    <w:rsid w:val="00AE2B4F"/>
    <w:rsid w:val="00AE462E"/>
    <w:rsid w:val="00AE7DF6"/>
    <w:rsid w:val="00AF05E5"/>
    <w:rsid w:val="00AF07EB"/>
    <w:rsid w:val="00AF1C04"/>
    <w:rsid w:val="00AF2062"/>
    <w:rsid w:val="00AF3C15"/>
    <w:rsid w:val="00AF49AB"/>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80E"/>
    <w:rsid w:val="00B1093F"/>
    <w:rsid w:val="00B116A3"/>
    <w:rsid w:val="00B11820"/>
    <w:rsid w:val="00B125A6"/>
    <w:rsid w:val="00B13117"/>
    <w:rsid w:val="00B156CC"/>
    <w:rsid w:val="00B16290"/>
    <w:rsid w:val="00B17204"/>
    <w:rsid w:val="00B179A0"/>
    <w:rsid w:val="00B205EF"/>
    <w:rsid w:val="00B2141D"/>
    <w:rsid w:val="00B23FC6"/>
    <w:rsid w:val="00B2621C"/>
    <w:rsid w:val="00B268E0"/>
    <w:rsid w:val="00B27FC3"/>
    <w:rsid w:val="00B300D5"/>
    <w:rsid w:val="00B31DFB"/>
    <w:rsid w:val="00B32405"/>
    <w:rsid w:val="00B331C7"/>
    <w:rsid w:val="00B33949"/>
    <w:rsid w:val="00B35540"/>
    <w:rsid w:val="00B4207C"/>
    <w:rsid w:val="00B43009"/>
    <w:rsid w:val="00B447E5"/>
    <w:rsid w:val="00B44B05"/>
    <w:rsid w:val="00B45101"/>
    <w:rsid w:val="00B5046B"/>
    <w:rsid w:val="00B505FD"/>
    <w:rsid w:val="00B57C4C"/>
    <w:rsid w:val="00B610A8"/>
    <w:rsid w:val="00B61187"/>
    <w:rsid w:val="00B611A4"/>
    <w:rsid w:val="00B657E8"/>
    <w:rsid w:val="00B65E69"/>
    <w:rsid w:val="00B6625F"/>
    <w:rsid w:val="00B6693D"/>
    <w:rsid w:val="00B66C63"/>
    <w:rsid w:val="00B72CF0"/>
    <w:rsid w:val="00B73731"/>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5901"/>
    <w:rsid w:val="00BA6766"/>
    <w:rsid w:val="00BA6CDB"/>
    <w:rsid w:val="00BB07C2"/>
    <w:rsid w:val="00BB260E"/>
    <w:rsid w:val="00BB26C7"/>
    <w:rsid w:val="00BB3200"/>
    <w:rsid w:val="00BB3B69"/>
    <w:rsid w:val="00BB5F5C"/>
    <w:rsid w:val="00BB6C77"/>
    <w:rsid w:val="00BB7305"/>
    <w:rsid w:val="00BB7872"/>
    <w:rsid w:val="00BC13E0"/>
    <w:rsid w:val="00BC15CB"/>
    <w:rsid w:val="00BC1FD7"/>
    <w:rsid w:val="00BC2B9F"/>
    <w:rsid w:val="00BC49C5"/>
    <w:rsid w:val="00BC5745"/>
    <w:rsid w:val="00BC5986"/>
    <w:rsid w:val="00BD00BA"/>
    <w:rsid w:val="00BD01FC"/>
    <w:rsid w:val="00BD04EF"/>
    <w:rsid w:val="00BD4E66"/>
    <w:rsid w:val="00BD528F"/>
    <w:rsid w:val="00BD6EAF"/>
    <w:rsid w:val="00BE04C1"/>
    <w:rsid w:val="00BE1984"/>
    <w:rsid w:val="00BE1E97"/>
    <w:rsid w:val="00BE3087"/>
    <w:rsid w:val="00BE34DC"/>
    <w:rsid w:val="00BE4BD1"/>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45F4"/>
    <w:rsid w:val="00BF5777"/>
    <w:rsid w:val="00BF6D88"/>
    <w:rsid w:val="00C0007D"/>
    <w:rsid w:val="00C00AFB"/>
    <w:rsid w:val="00C016BF"/>
    <w:rsid w:val="00C01B25"/>
    <w:rsid w:val="00C03DB8"/>
    <w:rsid w:val="00C04F8B"/>
    <w:rsid w:val="00C0734E"/>
    <w:rsid w:val="00C07557"/>
    <w:rsid w:val="00C07627"/>
    <w:rsid w:val="00C07EB4"/>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54A2"/>
    <w:rsid w:val="00C45EE9"/>
    <w:rsid w:val="00C476B4"/>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4DDC"/>
    <w:rsid w:val="00C64FEA"/>
    <w:rsid w:val="00C65BD9"/>
    <w:rsid w:val="00C65E0D"/>
    <w:rsid w:val="00C67B3B"/>
    <w:rsid w:val="00C7008C"/>
    <w:rsid w:val="00C71C3B"/>
    <w:rsid w:val="00C72B2C"/>
    <w:rsid w:val="00C74C59"/>
    <w:rsid w:val="00C75BF5"/>
    <w:rsid w:val="00C75E5C"/>
    <w:rsid w:val="00C75E88"/>
    <w:rsid w:val="00C77BDC"/>
    <w:rsid w:val="00C80747"/>
    <w:rsid w:val="00C818BA"/>
    <w:rsid w:val="00C82596"/>
    <w:rsid w:val="00C8279B"/>
    <w:rsid w:val="00C83737"/>
    <w:rsid w:val="00C838A4"/>
    <w:rsid w:val="00C83A49"/>
    <w:rsid w:val="00C86263"/>
    <w:rsid w:val="00C86656"/>
    <w:rsid w:val="00C87D9E"/>
    <w:rsid w:val="00C87EF1"/>
    <w:rsid w:val="00C9040F"/>
    <w:rsid w:val="00C908A2"/>
    <w:rsid w:val="00C90A16"/>
    <w:rsid w:val="00C90EE9"/>
    <w:rsid w:val="00C9138D"/>
    <w:rsid w:val="00C91E5D"/>
    <w:rsid w:val="00C932A3"/>
    <w:rsid w:val="00C943C9"/>
    <w:rsid w:val="00C956E4"/>
    <w:rsid w:val="00C95854"/>
    <w:rsid w:val="00C96EFE"/>
    <w:rsid w:val="00C96F46"/>
    <w:rsid w:val="00C97805"/>
    <w:rsid w:val="00CA20C7"/>
    <w:rsid w:val="00CA2D6A"/>
    <w:rsid w:val="00CA2EDB"/>
    <w:rsid w:val="00CA358C"/>
    <w:rsid w:val="00CA3813"/>
    <w:rsid w:val="00CA6387"/>
    <w:rsid w:val="00CA667E"/>
    <w:rsid w:val="00CB02A2"/>
    <w:rsid w:val="00CB058A"/>
    <w:rsid w:val="00CB0A44"/>
    <w:rsid w:val="00CB22CA"/>
    <w:rsid w:val="00CB2C35"/>
    <w:rsid w:val="00CB313A"/>
    <w:rsid w:val="00CB32B1"/>
    <w:rsid w:val="00CB4AAC"/>
    <w:rsid w:val="00CB76E6"/>
    <w:rsid w:val="00CB78C8"/>
    <w:rsid w:val="00CB7B7C"/>
    <w:rsid w:val="00CC1709"/>
    <w:rsid w:val="00CC2195"/>
    <w:rsid w:val="00CC262A"/>
    <w:rsid w:val="00CC3590"/>
    <w:rsid w:val="00CC3F55"/>
    <w:rsid w:val="00CC4262"/>
    <w:rsid w:val="00CC5BB6"/>
    <w:rsid w:val="00CC5D9A"/>
    <w:rsid w:val="00CC6114"/>
    <w:rsid w:val="00CC65A5"/>
    <w:rsid w:val="00CC76BD"/>
    <w:rsid w:val="00CC7D8F"/>
    <w:rsid w:val="00CD1D94"/>
    <w:rsid w:val="00CD2CAB"/>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8B1"/>
    <w:rsid w:val="00D24F4A"/>
    <w:rsid w:val="00D269D3"/>
    <w:rsid w:val="00D26B0F"/>
    <w:rsid w:val="00D3230D"/>
    <w:rsid w:val="00D355BC"/>
    <w:rsid w:val="00D3622A"/>
    <w:rsid w:val="00D36A04"/>
    <w:rsid w:val="00D36D72"/>
    <w:rsid w:val="00D40B6D"/>
    <w:rsid w:val="00D40FF0"/>
    <w:rsid w:val="00D415E2"/>
    <w:rsid w:val="00D4316A"/>
    <w:rsid w:val="00D45A68"/>
    <w:rsid w:val="00D45EF6"/>
    <w:rsid w:val="00D46683"/>
    <w:rsid w:val="00D50D96"/>
    <w:rsid w:val="00D546AF"/>
    <w:rsid w:val="00D554C4"/>
    <w:rsid w:val="00D55F89"/>
    <w:rsid w:val="00D564D7"/>
    <w:rsid w:val="00D56512"/>
    <w:rsid w:val="00D567E4"/>
    <w:rsid w:val="00D5684A"/>
    <w:rsid w:val="00D57ADB"/>
    <w:rsid w:val="00D607E8"/>
    <w:rsid w:val="00D62086"/>
    <w:rsid w:val="00D63EB4"/>
    <w:rsid w:val="00D65068"/>
    <w:rsid w:val="00D65E53"/>
    <w:rsid w:val="00D66218"/>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341B"/>
    <w:rsid w:val="00D9387B"/>
    <w:rsid w:val="00D94F77"/>
    <w:rsid w:val="00D96F3B"/>
    <w:rsid w:val="00D976CC"/>
    <w:rsid w:val="00D979E8"/>
    <w:rsid w:val="00DA0668"/>
    <w:rsid w:val="00DA0D06"/>
    <w:rsid w:val="00DA0E80"/>
    <w:rsid w:val="00DA20C6"/>
    <w:rsid w:val="00DA4416"/>
    <w:rsid w:val="00DA55B3"/>
    <w:rsid w:val="00DB0680"/>
    <w:rsid w:val="00DB1BC0"/>
    <w:rsid w:val="00DB3FC1"/>
    <w:rsid w:val="00DB5622"/>
    <w:rsid w:val="00DB600E"/>
    <w:rsid w:val="00DB6440"/>
    <w:rsid w:val="00DC165B"/>
    <w:rsid w:val="00DC4212"/>
    <w:rsid w:val="00DC48BD"/>
    <w:rsid w:val="00DC59BE"/>
    <w:rsid w:val="00DC79EF"/>
    <w:rsid w:val="00DD0062"/>
    <w:rsid w:val="00DD094D"/>
    <w:rsid w:val="00DD0A01"/>
    <w:rsid w:val="00DD10EE"/>
    <w:rsid w:val="00DD13DA"/>
    <w:rsid w:val="00DD2777"/>
    <w:rsid w:val="00DD677E"/>
    <w:rsid w:val="00DE0294"/>
    <w:rsid w:val="00DE0A24"/>
    <w:rsid w:val="00DE1296"/>
    <w:rsid w:val="00DE1465"/>
    <w:rsid w:val="00DE14C0"/>
    <w:rsid w:val="00DE177B"/>
    <w:rsid w:val="00DE4374"/>
    <w:rsid w:val="00DE4CCE"/>
    <w:rsid w:val="00DE6BB5"/>
    <w:rsid w:val="00DE78C8"/>
    <w:rsid w:val="00DE7B5A"/>
    <w:rsid w:val="00DE7EBF"/>
    <w:rsid w:val="00DF1B04"/>
    <w:rsid w:val="00DF1C83"/>
    <w:rsid w:val="00DF21DF"/>
    <w:rsid w:val="00DF4F9E"/>
    <w:rsid w:val="00E01652"/>
    <w:rsid w:val="00E01916"/>
    <w:rsid w:val="00E03723"/>
    <w:rsid w:val="00E0473A"/>
    <w:rsid w:val="00E057EF"/>
    <w:rsid w:val="00E06E2B"/>
    <w:rsid w:val="00E07F82"/>
    <w:rsid w:val="00E1113F"/>
    <w:rsid w:val="00E1221B"/>
    <w:rsid w:val="00E1454B"/>
    <w:rsid w:val="00E14A35"/>
    <w:rsid w:val="00E153EF"/>
    <w:rsid w:val="00E2090C"/>
    <w:rsid w:val="00E24A22"/>
    <w:rsid w:val="00E24F7F"/>
    <w:rsid w:val="00E25961"/>
    <w:rsid w:val="00E2696F"/>
    <w:rsid w:val="00E2744D"/>
    <w:rsid w:val="00E31F4F"/>
    <w:rsid w:val="00E32AC0"/>
    <w:rsid w:val="00E3312A"/>
    <w:rsid w:val="00E3324A"/>
    <w:rsid w:val="00E33A70"/>
    <w:rsid w:val="00E34357"/>
    <w:rsid w:val="00E350C6"/>
    <w:rsid w:val="00E35D8C"/>
    <w:rsid w:val="00E360CA"/>
    <w:rsid w:val="00E3659D"/>
    <w:rsid w:val="00E4220D"/>
    <w:rsid w:val="00E425BB"/>
    <w:rsid w:val="00E43670"/>
    <w:rsid w:val="00E44300"/>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6A0A"/>
    <w:rsid w:val="00E66FB0"/>
    <w:rsid w:val="00E67186"/>
    <w:rsid w:val="00E70D65"/>
    <w:rsid w:val="00E713C0"/>
    <w:rsid w:val="00E71B06"/>
    <w:rsid w:val="00E7207F"/>
    <w:rsid w:val="00E7208E"/>
    <w:rsid w:val="00E75FF2"/>
    <w:rsid w:val="00E77731"/>
    <w:rsid w:val="00E81B1B"/>
    <w:rsid w:val="00E82669"/>
    <w:rsid w:val="00E8319D"/>
    <w:rsid w:val="00E901E9"/>
    <w:rsid w:val="00E909C6"/>
    <w:rsid w:val="00E90F16"/>
    <w:rsid w:val="00E91341"/>
    <w:rsid w:val="00E91406"/>
    <w:rsid w:val="00E91604"/>
    <w:rsid w:val="00E91B85"/>
    <w:rsid w:val="00E92E09"/>
    <w:rsid w:val="00E94294"/>
    <w:rsid w:val="00E95F3C"/>
    <w:rsid w:val="00E96E3D"/>
    <w:rsid w:val="00E978E6"/>
    <w:rsid w:val="00E97D86"/>
    <w:rsid w:val="00EA102D"/>
    <w:rsid w:val="00EA28C4"/>
    <w:rsid w:val="00EA3AE2"/>
    <w:rsid w:val="00EA7100"/>
    <w:rsid w:val="00EA739F"/>
    <w:rsid w:val="00EA7717"/>
    <w:rsid w:val="00EA78A6"/>
    <w:rsid w:val="00EA7BBC"/>
    <w:rsid w:val="00EB0322"/>
    <w:rsid w:val="00EB058F"/>
    <w:rsid w:val="00EB1A3A"/>
    <w:rsid w:val="00EB430D"/>
    <w:rsid w:val="00EB47AB"/>
    <w:rsid w:val="00EC101F"/>
    <w:rsid w:val="00EC42D3"/>
    <w:rsid w:val="00EC45E8"/>
    <w:rsid w:val="00EC5EBC"/>
    <w:rsid w:val="00EC74EF"/>
    <w:rsid w:val="00EC75BB"/>
    <w:rsid w:val="00ED0918"/>
    <w:rsid w:val="00ED0C4E"/>
    <w:rsid w:val="00ED131D"/>
    <w:rsid w:val="00ED1A29"/>
    <w:rsid w:val="00ED1E07"/>
    <w:rsid w:val="00ED23DE"/>
    <w:rsid w:val="00ED2C2E"/>
    <w:rsid w:val="00ED4FB2"/>
    <w:rsid w:val="00ED536E"/>
    <w:rsid w:val="00ED6BEA"/>
    <w:rsid w:val="00ED6DC6"/>
    <w:rsid w:val="00ED7154"/>
    <w:rsid w:val="00ED7BB8"/>
    <w:rsid w:val="00EE1C24"/>
    <w:rsid w:val="00EE23CC"/>
    <w:rsid w:val="00EE27EB"/>
    <w:rsid w:val="00EE4DBA"/>
    <w:rsid w:val="00EE5A3F"/>
    <w:rsid w:val="00EE626B"/>
    <w:rsid w:val="00EE7F21"/>
    <w:rsid w:val="00EE7FE2"/>
    <w:rsid w:val="00EF0771"/>
    <w:rsid w:val="00EF08D0"/>
    <w:rsid w:val="00EF0B58"/>
    <w:rsid w:val="00EF2050"/>
    <w:rsid w:val="00EF2320"/>
    <w:rsid w:val="00EF34CF"/>
    <w:rsid w:val="00EF57A3"/>
    <w:rsid w:val="00EF593F"/>
    <w:rsid w:val="00EF6C68"/>
    <w:rsid w:val="00EF7C7F"/>
    <w:rsid w:val="00F01D6D"/>
    <w:rsid w:val="00F02C67"/>
    <w:rsid w:val="00F04F43"/>
    <w:rsid w:val="00F130FE"/>
    <w:rsid w:val="00F1384E"/>
    <w:rsid w:val="00F152BE"/>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560"/>
    <w:rsid w:val="00F35CE8"/>
    <w:rsid w:val="00F363E9"/>
    <w:rsid w:val="00F4015B"/>
    <w:rsid w:val="00F40552"/>
    <w:rsid w:val="00F40BE3"/>
    <w:rsid w:val="00F40EA8"/>
    <w:rsid w:val="00F444D8"/>
    <w:rsid w:val="00F465C3"/>
    <w:rsid w:val="00F46DB8"/>
    <w:rsid w:val="00F512E5"/>
    <w:rsid w:val="00F51580"/>
    <w:rsid w:val="00F51682"/>
    <w:rsid w:val="00F53BB8"/>
    <w:rsid w:val="00F53FCA"/>
    <w:rsid w:val="00F5468B"/>
    <w:rsid w:val="00F56F63"/>
    <w:rsid w:val="00F57792"/>
    <w:rsid w:val="00F600B3"/>
    <w:rsid w:val="00F61032"/>
    <w:rsid w:val="00F611CE"/>
    <w:rsid w:val="00F61BD5"/>
    <w:rsid w:val="00F621AA"/>
    <w:rsid w:val="00F62314"/>
    <w:rsid w:val="00F62DF4"/>
    <w:rsid w:val="00F6400F"/>
    <w:rsid w:val="00F64290"/>
    <w:rsid w:val="00F64AB5"/>
    <w:rsid w:val="00F64AD8"/>
    <w:rsid w:val="00F65934"/>
    <w:rsid w:val="00F6640D"/>
    <w:rsid w:val="00F669BA"/>
    <w:rsid w:val="00F67580"/>
    <w:rsid w:val="00F67ED3"/>
    <w:rsid w:val="00F71C11"/>
    <w:rsid w:val="00F725D6"/>
    <w:rsid w:val="00F7428B"/>
    <w:rsid w:val="00F74F2F"/>
    <w:rsid w:val="00F75778"/>
    <w:rsid w:val="00F75E70"/>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D02C6"/>
    <w:rsid w:val="00FD0A79"/>
    <w:rsid w:val="00FD0D58"/>
    <w:rsid w:val="00FD30E6"/>
    <w:rsid w:val="00FD3C92"/>
    <w:rsid w:val="00FD424C"/>
    <w:rsid w:val="00FD462A"/>
    <w:rsid w:val="00FD5E78"/>
    <w:rsid w:val="00FD5FD0"/>
    <w:rsid w:val="00FD6B53"/>
    <w:rsid w:val="00FD7616"/>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458982">
      <w:bodyDiv w:val="1"/>
      <w:marLeft w:val="0"/>
      <w:marRight w:val="0"/>
      <w:marTop w:val="0"/>
      <w:marBottom w:val="0"/>
      <w:divBdr>
        <w:top w:val="none" w:sz="0" w:space="0" w:color="auto"/>
        <w:left w:val="none" w:sz="0" w:space="0" w:color="auto"/>
        <w:bottom w:val="none" w:sz="0" w:space="0" w:color="auto"/>
        <w:right w:val="none" w:sz="0" w:space="0" w:color="auto"/>
      </w:divBdr>
    </w:div>
    <w:div w:id="1600528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115366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1486106">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495681">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23425987">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3567140">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7816034">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0675036">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7201624">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7702678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88587015">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03588974">
      <w:bodyDiv w:val="1"/>
      <w:marLeft w:val="0"/>
      <w:marRight w:val="0"/>
      <w:marTop w:val="0"/>
      <w:marBottom w:val="0"/>
      <w:divBdr>
        <w:top w:val="none" w:sz="0" w:space="0" w:color="auto"/>
        <w:left w:val="none" w:sz="0" w:space="0" w:color="auto"/>
        <w:bottom w:val="none" w:sz="0" w:space="0" w:color="auto"/>
        <w:right w:val="none" w:sz="0" w:space="0" w:color="auto"/>
      </w:divBdr>
    </w:div>
    <w:div w:id="311376274">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15370130">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50364903">
      <w:bodyDiv w:val="1"/>
      <w:marLeft w:val="0"/>
      <w:marRight w:val="0"/>
      <w:marTop w:val="0"/>
      <w:marBottom w:val="0"/>
      <w:divBdr>
        <w:top w:val="none" w:sz="0" w:space="0" w:color="auto"/>
        <w:left w:val="none" w:sz="0" w:space="0" w:color="auto"/>
        <w:bottom w:val="none" w:sz="0" w:space="0" w:color="auto"/>
        <w:right w:val="none" w:sz="0" w:space="0" w:color="auto"/>
      </w:divBdr>
    </w:div>
    <w:div w:id="459348674">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2167408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2671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8904768">
      <w:bodyDiv w:val="1"/>
      <w:marLeft w:val="0"/>
      <w:marRight w:val="0"/>
      <w:marTop w:val="0"/>
      <w:marBottom w:val="0"/>
      <w:divBdr>
        <w:top w:val="none" w:sz="0" w:space="0" w:color="auto"/>
        <w:left w:val="none" w:sz="0" w:space="0" w:color="auto"/>
        <w:bottom w:val="none" w:sz="0" w:space="0" w:color="auto"/>
        <w:right w:val="none" w:sz="0" w:space="0" w:color="auto"/>
      </w:divBdr>
    </w:div>
    <w:div w:id="587351557">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2879202">
      <w:bodyDiv w:val="1"/>
      <w:marLeft w:val="0"/>
      <w:marRight w:val="0"/>
      <w:marTop w:val="0"/>
      <w:marBottom w:val="0"/>
      <w:divBdr>
        <w:top w:val="none" w:sz="0" w:space="0" w:color="auto"/>
        <w:left w:val="none" w:sz="0" w:space="0" w:color="auto"/>
        <w:bottom w:val="none" w:sz="0" w:space="0" w:color="auto"/>
        <w:right w:val="none" w:sz="0" w:space="0" w:color="auto"/>
      </w:divBdr>
    </w:div>
    <w:div w:id="606277909">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3604097">
      <w:bodyDiv w:val="1"/>
      <w:marLeft w:val="0"/>
      <w:marRight w:val="0"/>
      <w:marTop w:val="0"/>
      <w:marBottom w:val="0"/>
      <w:divBdr>
        <w:top w:val="none" w:sz="0" w:space="0" w:color="auto"/>
        <w:left w:val="none" w:sz="0" w:space="0" w:color="auto"/>
        <w:bottom w:val="none" w:sz="0" w:space="0" w:color="auto"/>
        <w:right w:val="none" w:sz="0" w:space="0" w:color="auto"/>
      </w:divBdr>
    </w:div>
    <w:div w:id="655305438">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82435173">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4721008">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8607205">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59445312">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842709">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50919644">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2332067">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8756919">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1952862">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3220170">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496042">
      <w:bodyDiv w:val="1"/>
      <w:marLeft w:val="0"/>
      <w:marRight w:val="0"/>
      <w:marTop w:val="0"/>
      <w:marBottom w:val="0"/>
      <w:divBdr>
        <w:top w:val="none" w:sz="0" w:space="0" w:color="auto"/>
        <w:left w:val="none" w:sz="0" w:space="0" w:color="auto"/>
        <w:bottom w:val="none" w:sz="0" w:space="0" w:color="auto"/>
        <w:right w:val="none" w:sz="0" w:space="0" w:color="auto"/>
      </w:divBdr>
    </w:div>
    <w:div w:id="1085416268">
      <w:bodyDiv w:val="1"/>
      <w:marLeft w:val="0"/>
      <w:marRight w:val="0"/>
      <w:marTop w:val="0"/>
      <w:marBottom w:val="0"/>
      <w:divBdr>
        <w:top w:val="none" w:sz="0" w:space="0" w:color="auto"/>
        <w:left w:val="none" w:sz="0" w:space="0" w:color="auto"/>
        <w:bottom w:val="none" w:sz="0" w:space="0" w:color="auto"/>
        <w:right w:val="none" w:sz="0" w:space="0" w:color="auto"/>
      </w:divBdr>
    </w:div>
    <w:div w:id="1098984752">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3402248">
      <w:bodyDiv w:val="1"/>
      <w:marLeft w:val="0"/>
      <w:marRight w:val="0"/>
      <w:marTop w:val="0"/>
      <w:marBottom w:val="0"/>
      <w:divBdr>
        <w:top w:val="none" w:sz="0" w:space="0" w:color="auto"/>
        <w:left w:val="none" w:sz="0" w:space="0" w:color="auto"/>
        <w:bottom w:val="none" w:sz="0" w:space="0" w:color="auto"/>
        <w:right w:val="none" w:sz="0" w:space="0" w:color="auto"/>
      </w:divBdr>
    </w:div>
    <w:div w:id="1118455945">
      <w:bodyDiv w:val="1"/>
      <w:marLeft w:val="0"/>
      <w:marRight w:val="0"/>
      <w:marTop w:val="0"/>
      <w:marBottom w:val="0"/>
      <w:divBdr>
        <w:top w:val="none" w:sz="0" w:space="0" w:color="auto"/>
        <w:left w:val="none" w:sz="0" w:space="0" w:color="auto"/>
        <w:bottom w:val="none" w:sz="0" w:space="0" w:color="auto"/>
        <w:right w:val="none" w:sz="0" w:space="0" w:color="auto"/>
      </w:divBdr>
    </w:div>
    <w:div w:id="113622346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204823">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58615210">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67525425">
      <w:bodyDiv w:val="1"/>
      <w:marLeft w:val="0"/>
      <w:marRight w:val="0"/>
      <w:marTop w:val="0"/>
      <w:marBottom w:val="0"/>
      <w:divBdr>
        <w:top w:val="none" w:sz="0" w:space="0" w:color="auto"/>
        <w:left w:val="none" w:sz="0" w:space="0" w:color="auto"/>
        <w:bottom w:val="none" w:sz="0" w:space="0" w:color="auto"/>
        <w:right w:val="none" w:sz="0" w:space="0" w:color="auto"/>
      </w:divBdr>
    </w:div>
    <w:div w:id="1170754957">
      <w:bodyDiv w:val="1"/>
      <w:marLeft w:val="0"/>
      <w:marRight w:val="0"/>
      <w:marTop w:val="0"/>
      <w:marBottom w:val="0"/>
      <w:divBdr>
        <w:top w:val="none" w:sz="0" w:space="0" w:color="auto"/>
        <w:left w:val="none" w:sz="0" w:space="0" w:color="auto"/>
        <w:bottom w:val="none" w:sz="0" w:space="0" w:color="auto"/>
        <w:right w:val="none" w:sz="0" w:space="0" w:color="auto"/>
      </w:divBdr>
    </w:div>
    <w:div w:id="1174804524">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3474466">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511105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75285037">
      <w:bodyDiv w:val="1"/>
      <w:marLeft w:val="0"/>
      <w:marRight w:val="0"/>
      <w:marTop w:val="0"/>
      <w:marBottom w:val="0"/>
      <w:divBdr>
        <w:top w:val="none" w:sz="0" w:space="0" w:color="auto"/>
        <w:left w:val="none" w:sz="0" w:space="0" w:color="auto"/>
        <w:bottom w:val="none" w:sz="0" w:space="0" w:color="auto"/>
        <w:right w:val="none" w:sz="0" w:space="0" w:color="auto"/>
      </w:divBdr>
    </w:div>
    <w:div w:id="1282805541">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299872616">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5156305">
      <w:bodyDiv w:val="1"/>
      <w:marLeft w:val="0"/>
      <w:marRight w:val="0"/>
      <w:marTop w:val="0"/>
      <w:marBottom w:val="0"/>
      <w:divBdr>
        <w:top w:val="none" w:sz="0" w:space="0" w:color="auto"/>
        <w:left w:val="none" w:sz="0" w:space="0" w:color="auto"/>
        <w:bottom w:val="none" w:sz="0" w:space="0" w:color="auto"/>
        <w:right w:val="none" w:sz="0" w:space="0" w:color="auto"/>
      </w:divBdr>
    </w:div>
    <w:div w:id="137300147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3446478">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06095980">
      <w:bodyDiv w:val="1"/>
      <w:marLeft w:val="0"/>
      <w:marRight w:val="0"/>
      <w:marTop w:val="0"/>
      <w:marBottom w:val="0"/>
      <w:divBdr>
        <w:top w:val="none" w:sz="0" w:space="0" w:color="auto"/>
        <w:left w:val="none" w:sz="0" w:space="0" w:color="auto"/>
        <w:bottom w:val="none" w:sz="0" w:space="0" w:color="auto"/>
        <w:right w:val="none" w:sz="0" w:space="0" w:color="auto"/>
      </w:divBdr>
    </w:div>
    <w:div w:id="1508058671">
      <w:bodyDiv w:val="1"/>
      <w:marLeft w:val="0"/>
      <w:marRight w:val="0"/>
      <w:marTop w:val="0"/>
      <w:marBottom w:val="0"/>
      <w:divBdr>
        <w:top w:val="none" w:sz="0" w:space="0" w:color="auto"/>
        <w:left w:val="none" w:sz="0" w:space="0" w:color="auto"/>
        <w:bottom w:val="none" w:sz="0" w:space="0" w:color="auto"/>
        <w:right w:val="none" w:sz="0" w:space="0" w:color="auto"/>
      </w:divBdr>
    </w:div>
    <w:div w:id="1509904249">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384217">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4918104">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77878346">
      <w:bodyDiv w:val="1"/>
      <w:marLeft w:val="0"/>
      <w:marRight w:val="0"/>
      <w:marTop w:val="0"/>
      <w:marBottom w:val="0"/>
      <w:divBdr>
        <w:top w:val="none" w:sz="0" w:space="0" w:color="auto"/>
        <w:left w:val="none" w:sz="0" w:space="0" w:color="auto"/>
        <w:bottom w:val="none" w:sz="0" w:space="0" w:color="auto"/>
        <w:right w:val="none" w:sz="0" w:space="0" w:color="auto"/>
      </w:divBdr>
    </w:div>
    <w:div w:id="1701131021">
      <w:bodyDiv w:val="1"/>
      <w:marLeft w:val="0"/>
      <w:marRight w:val="0"/>
      <w:marTop w:val="0"/>
      <w:marBottom w:val="0"/>
      <w:divBdr>
        <w:top w:val="none" w:sz="0" w:space="0" w:color="auto"/>
        <w:left w:val="none" w:sz="0" w:space="0" w:color="auto"/>
        <w:bottom w:val="none" w:sz="0" w:space="0" w:color="auto"/>
        <w:right w:val="none" w:sz="0" w:space="0" w:color="auto"/>
      </w:divBdr>
    </w:div>
    <w:div w:id="1704478039">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41637009">
      <w:bodyDiv w:val="1"/>
      <w:marLeft w:val="0"/>
      <w:marRight w:val="0"/>
      <w:marTop w:val="0"/>
      <w:marBottom w:val="0"/>
      <w:divBdr>
        <w:top w:val="none" w:sz="0" w:space="0" w:color="auto"/>
        <w:left w:val="none" w:sz="0" w:space="0" w:color="auto"/>
        <w:bottom w:val="none" w:sz="0" w:space="0" w:color="auto"/>
        <w:right w:val="none" w:sz="0" w:space="0" w:color="auto"/>
      </w:divBdr>
    </w:div>
    <w:div w:id="1742483042">
      <w:bodyDiv w:val="1"/>
      <w:marLeft w:val="0"/>
      <w:marRight w:val="0"/>
      <w:marTop w:val="0"/>
      <w:marBottom w:val="0"/>
      <w:divBdr>
        <w:top w:val="none" w:sz="0" w:space="0" w:color="auto"/>
        <w:left w:val="none" w:sz="0" w:space="0" w:color="auto"/>
        <w:bottom w:val="none" w:sz="0" w:space="0" w:color="auto"/>
        <w:right w:val="none" w:sz="0" w:space="0" w:color="auto"/>
      </w:divBdr>
    </w:div>
    <w:div w:id="175855172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67192109">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26302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58153343">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75194370">
      <w:bodyDiv w:val="1"/>
      <w:marLeft w:val="0"/>
      <w:marRight w:val="0"/>
      <w:marTop w:val="0"/>
      <w:marBottom w:val="0"/>
      <w:divBdr>
        <w:top w:val="none" w:sz="0" w:space="0" w:color="auto"/>
        <w:left w:val="none" w:sz="0" w:space="0" w:color="auto"/>
        <w:bottom w:val="none" w:sz="0" w:space="0" w:color="auto"/>
        <w:right w:val="none" w:sz="0" w:space="0" w:color="auto"/>
      </w:divBdr>
    </w:div>
    <w:div w:id="1901473118">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91858516">
      <w:bodyDiv w:val="1"/>
      <w:marLeft w:val="0"/>
      <w:marRight w:val="0"/>
      <w:marTop w:val="0"/>
      <w:marBottom w:val="0"/>
      <w:divBdr>
        <w:top w:val="none" w:sz="0" w:space="0" w:color="auto"/>
        <w:left w:val="none" w:sz="0" w:space="0" w:color="auto"/>
        <w:bottom w:val="none" w:sz="0" w:space="0" w:color="auto"/>
        <w:right w:val="none" w:sz="0" w:space="0" w:color="auto"/>
      </w:divBdr>
    </w:div>
    <w:div w:id="1994676929">
      <w:bodyDiv w:val="1"/>
      <w:marLeft w:val="0"/>
      <w:marRight w:val="0"/>
      <w:marTop w:val="0"/>
      <w:marBottom w:val="0"/>
      <w:divBdr>
        <w:top w:val="none" w:sz="0" w:space="0" w:color="auto"/>
        <w:left w:val="none" w:sz="0" w:space="0" w:color="auto"/>
        <w:bottom w:val="none" w:sz="0" w:space="0" w:color="auto"/>
        <w:right w:val="none" w:sz="0" w:space="0" w:color="auto"/>
      </w:divBdr>
    </w:div>
    <w:div w:id="2024278146">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65904999">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741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4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A7393F25-7662-4065-BEDD-80F5C5ACB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1543</Words>
  <Characters>9722</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3</cp:revision>
  <cp:lastPrinted>2021-05-12T09:14:00Z</cp:lastPrinted>
  <dcterms:created xsi:type="dcterms:W3CDTF">2022-01-30T14:07:00Z</dcterms:created>
  <dcterms:modified xsi:type="dcterms:W3CDTF">2022-01-30T14:37:00Z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